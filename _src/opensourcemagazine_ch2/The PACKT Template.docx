
<file path=[Content_Types].xml><?xml version="1.0" encoding="utf-8"?>
<Types xmlns="http://schemas.openxmlformats.org/package/2006/content-types">
  <Override PartName="/word/document.xml" ContentType="application/vnd.openxmlformats-officedocument.wordprocessingml.document.main+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Override PartName="/word/endnotes.xml" ContentType="application/vnd.openxmlformats-officedocument.wordprocessingml.endnotes+xml"/>
  <Default Extension="rels" ContentType="application/vnd.openxmlformats-package.relationships+xml"/>
  <Override PartName="/word/styles.xml" ContentType="application/vnd.openxmlformats-officedocument.wordprocessingml.styles+xml"/>
  <Override PartName="/docProps/custom.xml" ContentType="application/vnd.openxmlformats-officedocument.custom-properties+xml"/>
  <Override PartName="/word/settings.xml" ContentType="application/vnd.openxmlformats-officedocument.wordprocessingml.settings+xml"/>
  <Override PartName="/word/fontTable.xml" ContentType="application/vnd.openxmlformats-officedocument.wordprocessingml.fontTable+xml"/>
  <Override PartName="/word/footnotes.xml" ContentType="application/vnd.openxmlformats-officedocument.wordprocessingml.footnot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667F" w:rsidRDefault="006F6683">
      <w:pPr>
        <w:pStyle w:val="ChapterNumberPACKT"/>
      </w:pPr>
      <w:commentRangeStart w:id="0"/>
      <w:commentRangeStart w:id="1"/>
      <w:r>
        <w:t>2</w:t>
      </w:r>
      <w:commentRangeEnd w:id="0"/>
      <w:r w:rsidR="001716E0">
        <w:rPr>
          <w:rStyle w:val="CommentReference"/>
          <w:rFonts w:ascii="Times New Roman" w:hAnsi="Times New Roman" w:cs="Tahoma"/>
          <w:bCs w:val="0"/>
          <w:color w:val="auto"/>
          <w:lang w:val="en-US"/>
        </w:rPr>
        <w:commentReference w:id="0"/>
      </w:r>
      <w:bookmarkStart w:id="2" w:name="_GoBack"/>
      <w:bookmarkEnd w:id="2"/>
      <w:commentRangeEnd w:id="1"/>
      <w:r w:rsidR="00A473EB">
        <w:rPr>
          <w:rStyle w:val="CommentReference"/>
          <w:rFonts w:ascii="Times New Roman" w:hAnsi="Times New Roman" w:cs="Tahoma"/>
          <w:bCs w:val="0"/>
          <w:vanish/>
          <w:color w:val="auto"/>
          <w:lang w:val="en-US"/>
        </w:rPr>
        <w:commentReference w:id="1"/>
      </w:r>
    </w:p>
    <w:p w:rsidR="0067667F" w:rsidRDefault="006F6683">
      <w:pPr>
        <w:pStyle w:val="ChapterTitlePACKT"/>
      </w:pPr>
      <w:del w:id="3" w:author="Rachel McCollin" w:date="2012-11-21T13:35:00Z">
        <w:r w:rsidDel="004C4491">
          <w:delText>WordPress Theme Design and Approach</w:delText>
        </w:r>
      </w:del>
      <w:ins w:id="4" w:author="Rachel McCollin" w:date="2012-11-21T13:35:00Z">
        <w:r w:rsidR="004C4491">
          <w:t xml:space="preserve">Preparing a Design for our </w:t>
        </w:r>
      </w:ins>
      <w:ins w:id="5" w:author="Rachel McCollin" w:date="2012-11-21T13:36:00Z">
        <w:r w:rsidR="004C4491">
          <w:t xml:space="preserve">WordPress </w:t>
        </w:r>
      </w:ins>
      <w:commentRangeStart w:id="6"/>
      <w:ins w:id="7" w:author="Rachel McCollin" w:date="2012-11-21T13:35:00Z">
        <w:r w:rsidR="004C4491">
          <w:t>Theme</w:t>
        </w:r>
      </w:ins>
      <w:commentRangeEnd w:id="6"/>
      <w:r w:rsidR="004C4491">
        <w:rPr>
          <w:rStyle w:val="CommentReference"/>
          <w:rFonts w:ascii="Times New Roman" w:hAnsi="Times New Roman" w:cs="Tahoma"/>
          <w:bCs w:val="0"/>
          <w:vanish/>
          <w:color w:val="auto"/>
          <w:lang w:val="en-US"/>
        </w:rPr>
        <w:commentReference w:id="6"/>
      </w:r>
    </w:p>
    <w:p w:rsidR="0067667F" w:rsidRDefault="006F6683">
      <w:pPr>
        <w:pStyle w:val="Standard"/>
      </w:pPr>
      <w:r>
        <w:t xml:space="preserve">The purpose of this chapter is to help you create a working HTML5 and CSS3 based template mockup, with an eye towards having it end up being a WordPress theme. This theme will be </w:t>
      </w:r>
      <w:r>
        <w:rPr>
          <w:rStyle w:val="KeyWordPACKT"/>
        </w:rPr>
        <w:t>responsive</w:t>
      </w:r>
      <w:r>
        <w:t xml:space="preserve">, meaning it will display content optimally on desktop browsers as well as mobile devices. All the while, we'll be staying compliant with W3C standards and following good usability practices. </w:t>
      </w:r>
      <w:del w:id="8" w:author="Rachel McCollin" w:date="2012-11-21T13:36:00Z">
        <w:r w:rsidDel="00A473EB">
          <w:delText xml:space="preserve">My </w:delText>
        </w:r>
      </w:del>
      <w:ins w:id="9" w:author="Rachel McCollin" w:date="2012-11-21T13:36:00Z">
        <w:r w:rsidR="00A473EB">
          <w:t xml:space="preserve">Our </w:t>
        </w:r>
      </w:ins>
      <w:r>
        <w:t>hope for this chapter is that even you design pros may discover interesting tidbits that will help you in your WordPress theme design creation.</w:t>
      </w:r>
    </w:p>
    <w:p w:rsidR="0067667F" w:rsidRDefault="006F6683">
      <w:pPr>
        <w:pStyle w:val="Standard"/>
      </w:pPr>
      <w:r>
        <w:t>WordPress theme design is essentially web design so throughout the chapter, we'll be focusing a bit more on thinking about semantics, standards and usability first. We'll then focus on what we want to design (keeping in mind it will end up in WordPress) using the most simple, straight</w:t>
      </w:r>
      <w:del w:id="10" w:author="Rachel McCollin" w:date="2012-11-22T15:39:00Z">
        <w:r w:rsidDel="00352C27">
          <w:delText xml:space="preserve"> </w:delText>
        </w:r>
      </w:del>
      <w:r>
        <w:t>forward means possible: pencil and paper, HTML and CSS, and last, our graphic editor/drawing programs. This approach will give us a more flexible, yet solid HTML and CSS structure.</w:t>
      </w:r>
    </w:p>
    <w:p w:rsidR="0067667F" w:rsidRDefault="006F6683">
      <w:pPr>
        <w:pStyle w:val="Standard"/>
      </w:pPr>
      <w:r>
        <w:t xml:space="preserve">While you might find </w:t>
      </w:r>
      <w:del w:id="11" w:author="Rachel McCollin" w:date="2012-11-21T13:36:00Z">
        <w:r w:rsidDel="00A473EB">
          <w:delText xml:space="preserve">my </w:delText>
        </w:r>
      </w:del>
      <w:ins w:id="12" w:author="Rachel McCollin" w:date="2012-11-21T13:36:00Z">
        <w:r w:rsidR="00A473EB">
          <w:t xml:space="preserve">this </w:t>
        </w:r>
      </w:ins>
      <w:r>
        <w:t>approach a little strange at first, it's by no means set in stone as the only right way to design a theme! Simply read through the chapter and, even if you already have a polished, Photoshop designed mockup, go ahead and try to set up your HTML and CSS using the steps laid out in this chapter. You may find it helps your process.</w:t>
      </w:r>
    </w:p>
    <w:p w:rsidR="0067667F" w:rsidRDefault="006F6683">
      <w:pPr>
        <w:pStyle w:val="Standard"/>
      </w:pPr>
      <w:r>
        <w:t xml:space="preserve">In this chapter, we're going to take a look at implementing the following </w:t>
      </w:r>
      <w:commentRangeStart w:id="13"/>
      <w:del w:id="14" w:author="Rachel McCollin" w:date="2012-11-22T14:40:00Z">
        <w:r w:rsidDel="00754ECC">
          <w:delText>stragegies</w:delText>
        </w:r>
      </w:del>
      <w:ins w:id="15" w:author="Rachel McCollin" w:date="2012-11-22T14:40:00Z">
        <w:r w:rsidR="00754ECC">
          <w:t>strategies</w:t>
        </w:r>
      </w:ins>
      <w:r>
        <w:t xml:space="preserve"> </w:t>
      </w:r>
      <w:commentRangeEnd w:id="13"/>
      <w:r w:rsidR="00012F61">
        <w:rPr>
          <w:rStyle w:val="CommentReference"/>
          <w:rFonts w:ascii="Times New Roman" w:eastAsia="Arial" w:hAnsi="Times New Roman" w:cs="Tahoma"/>
        </w:rPr>
        <w:commentReference w:id="13"/>
      </w:r>
      <w:r>
        <w:t>we learned in chapter 1 by:</w:t>
      </w:r>
    </w:p>
    <w:p w:rsidR="0067667F" w:rsidRDefault="006F6683">
      <w:pPr>
        <w:pStyle w:val="BulletPACKT"/>
        <w:numPr>
          <w:ilvl w:val="0"/>
          <w:numId w:val="20"/>
        </w:numPr>
      </w:pPr>
      <w:r>
        <w:t>Building out our layout based on semantic content</w:t>
      </w:r>
    </w:p>
    <w:p w:rsidR="0067667F" w:rsidRDefault="006F6683">
      <w:pPr>
        <w:pStyle w:val="BulletPACKT"/>
      </w:pPr>
      <w:r>
        <w:t xml:space="preserve">Adding in our </w:t>
      </w:r>
      <w:del w:id="16" w:author="Rachel McCollin" w:date="2012-11-21T13:36:00Z">
        <w:r w:rsidDel="00A473EB">
          <w:delText>typography and sizing</w:delText>
        </w:r>
      </w:del>
      <w:ins w:id="17" w:author="Rachel McCollin" w:date="2012-11-21T13:36:00Z">
        <w:r w:rsidR="00A473EB">
          <w:t>content, fonts and sizing</w:t>
        </w:r>
      </w:ins>
    </w:p>
    <w:p w:rsidR="0067667F" w:rsidRDefault="006F6683">
      <w:pPr>
        <w:pStyle w:val="BulletPACKT"/>
      </w:pPr>
      <w:r>
        <w:t>Setting up our layout using our CSS layout framework</w:t>
      </w:r>
    </w:p>
    <w:p w:rsidR="0067667F" w:rsidRDefault="006F6683">
      <w:pPr>
        <w:pStyle w:val="BulletPACKT"/>
      </w:pPr>
      <w:r>
        <w:t>Adding in our graphic elements using CSS3 and our object-oriented approach to CSS</w:t>
      </w:r>
    </w:p>
    <w:p w:rsidR="0067667F" w:rsidDel="00D27557" w:rsidRDefault="006F6683">
      <w:pPr>
        <w:pStyle w:val="BulletPACKT"/>
        <w:rPr>
          <w:del w:id="18" w:author="Rachel McCollin" w:date="2012-11-22T14:46:00Z"/>
        </w:rPr>
      </w:pPr>
      <w:del w:id="19" w:author="Rachel McCollin" w:date="2012-11-22T14:46:00Z">
        <w:r w:rsidDel="00D27557">
          <w:delText>Using Inkscape to create our final graphical elements and details</w:delText>
        </w:r>
      </w:del>
    </w:p>
    <w:p w:rsidR="0067667F" w:rsidDel="00012F61" w:rsidRDefault="0067667F">
      <w:pPr>
        <w:pStyle w:val="BulletPACKT"/>
        <w:numPr>
          <w:ilvl w:val="0"/>
          <w:numId w:val="0"/>
        </w:numPr>
        <w:rPr>
          <w:del w:id="20" w:author="Unnati" w:date="2012-05-08T14:10:00Z"/>
          <w:shd w:val="clear" w:color="auto" w:fill="FFFF00"/>
        </w:rPr>
      </w:pPr>
    </w:p>
    <w:p w:rsidR="0067667F" w:rsidRDefault="006F6683">
      <w:pPr>
        <w:pStyle w:val="Standard"/>
      </w:pPr>
      <w:r>
        <w:t>By the end of this chapter, we'll have a working HTML5 and CSS3 based template "comp" or "mockup" of our WordPress theme design, ready to be broken down, coded up and assembled into a fully functional WordPress theme.</w:t>
      </w:r>
    </w:p>
    <w:p w:rsidR="0067667F" w:rsidRDefault="006F6683">
      <w:pPr>
        <w:pStyle w:val="TipHeadingPACKT"/>
      </w:pPr>
      <w:r>
        <w:t>Already got a design? Not a designer at all?</w:t>
      </w:r>
    </w:p>
    <w:p w:rsidR="0067667F" w:rsidRDefault="006F6683">
      <w:pPr>
        <w:pStyle w:val="TipPACKT"/>
      </w:pPr>
      <w:r>
        <w:t xml:space="preserve">That's fine! This chapter covers basic, web design best practices, with an eye towards ending up with a unique and custom WordPress theme. It contains time honored and tested methods for approaching compliant, accessible and responsive HTML and CSS creation. If you're a total HTML and CSS design wizard, you can skim this chapter for any new tips and tricks that might be of use to you and then move on to Chapter 3. If you're not a designer at all and you just need to convert an existing HTML/CSS template into WordPress, </w:t>
      </w:r>
      <w:del w:id="21" w:author="Rachel McCollin" w:date="2012-11-21T13:37:00Z">
        <w:r w:rsidDel="00A473EB">
          <w:delText xml:space="preserve">I'd </w:delText>
        </w:r>
      </w:del>
      <w:ins w:id="22" w:author="Rachel McCollin" w:date="2012-11-21T13:37:00Z">
        <w:r w:rsidR="00A473EB">
          <w:t xml:space="preserve">we’d </w:t>
        </w:r>
      </w:ins>
      <w:r>
        <w:t>still recommend you skim this chapter, as it may help you better understand some of the HTML markup and CSS in your template. You can then move on to Chapter 3 to learn how to code up working HTML and CSS templates and mockups into WordPress</w:t>
      </w:r>
      <w:del w:id="23" w:author="Rachel McCollin" w:date="2012-11-22T15:39:00Z">
        <w:r w:rsidDel="00352C27">
          <w:delText xml:space="preserve"> 3.3</w:delText>
        </w:r>
      </w:del>
      <w:r>
        <w:t>.</w:t>
      </w:r>
    </w:p>
    <w:p w:rsidR="0067667F" w:rsidRDefault="006F6683">
      <w:pPr>
        <w:pStyle w:val="Heading1"/>
      </w:pPr>
      <w:r>
        <w:t>Getting Ready to Design</w:t>
      </w:r>
    </w:p>
    <w:p w:rsidR="00B30C77" w:rsidRDefault="00AA060C">
      <w:pPr>
        <w:pStyle w:val="Standard"/>
        <w:pPrChange w:id="24" w:author="Rachel McCollin" w:date="2012-11-21T13:41:00Z">
          <w:pPr>
            <w:pStyle w:val="InformationBoxPACKT"/>
          </w:pPr>
        </w:pPrChange>
      </w:pPr>
      <w:commentRangeStart w:id="25"/>
      <w:r w:rsidRPr="00AA060C">
        <w:rPr>
          <w:rStyle w:val="KeyWordPACKT"/>
          <w:rPrChange w:id="26" w:author="Rachel McCollin" w:date="2012-11-21T13:40:00Z">
            <w:rPr>
              <w:rStyle w:val="BoldPACKT"/>
            </w:rPr>
          </w:rPrChange>
        </w:rPr>
        <w:t>Design Comp</w:t>
      </w:r>
      <w:r w:rsidR="006F6683">
        <w:rPr>
          <w:rStyle w:val="BoldPACKT"/>
        </w:rPr>
        <w:t xml:space="preserve"> </w:t>
      </w:r>
      <w:ins w:id="27" w:author="Rachel McCollin" w:date="2012-11-21T13:40:00Z">
        <w:r w:rsidR="00A473EB">
          <w:t xml:space="preserve"> is </w:t>
        </w:r>
      </w:ins>
      <w:del w:id="28" w:author="Rachel McCollin" w:date="2012-11-21T13:40:00Z">
        <w:r w:rsidR="006F6683" w:rsidDel="00A473EB">
          <w:delText>(</w:delText>
        </w:r>
      </w:del>
      <w:r w:rsidR="006F6683">
        <w:t>an abbreviation used in design and print</w:t>
      </w:r>
      <w:ins w:id="29" w:author="Rachel McCollin" w:date="2012-11-21T13:40:00Z">
        <w:r w:rsidR="00A473EB">
          <w:t>. It refers to</w:t>
        </w:r>
      </w:ins>
      <w:del w:id="30" w:author="Rachel McCollin" w:date="2012-11-21T13:40:00Z">
        <w:r w:rsidR="006F6683" w:rsidDel="00A473EB">
          <w:delText xml:space="preserve">): </w:delText>
        </w:r>
      </w:del>
      <w:ins w:id="31" w:author="Rachel McCollin" w:date="2012-11-21T13:40:00Z">
        <w:r w:rsidR="00A473EB">
          <w:t xml:space="preserve"> a</w:t>
        </w:r>
      </w:ins>
      <w:del w:id="32" w:author="Rachel McCollin" w:date="2012-11-21T13:40:00Z">
        <w:r w:rsidR="006F6683" w:rsidDel="00A473EB">
          <w:delText>A</w:delText>
        </w:r>
      </w:del>
      <w:r w:rsidR="006F6683">
        <w:t xml:space="preserve"> preliminary design or sketch is a "comp," as in: "comprehensive artwork", or "composite". It is also known as: "mockup", "sample artwork", or "dummy artwork".</w:t>
      </w:r>
      <w:commentRangeEnd w:id="25"/>
      <w:r w:rsidR="00012F61">
        <w:rPr>
          <w:rStyle w:val="CommentReference"/>
          <w:rFonts w:ascii="Times New Roman" w:eastAsia="Arial" w:hAnsi="Times New Roman" w:cs="Tahoma"/>
        </w:rPr>
        <w:commentReference w:id="25"/>
      </w:r>
      <w:ins w:id="33" w:author="Rachel McCollin" w:date="2012-11-21T13:40:00Z">
        <w:r w:rsidR="00A473EB">
          <w:t xml:space="preserve"> We’ll be creating one of these in this </w:t>
        </w:r>
      </w:ins>
      <w:ins w:id="34" w:author="Rachel McCollin" w:date="2012-11-21T13:41:00Z">
        <w:r w:rsidR="00A473EB">
          <w:t>chapter</w:t>
        </w:r>
      </w:ins>
      <w:ins w:id="35" w:author="Rachel McCollin" w:date="2012-11-21T13:40:00Z">
        <w:r w:rsidR="00A473EB">
          <w:t xml:space="preserve"> to then use to create our WordPress theme in Chapter </w:t>
        </w:r>
      </w:ins>
      <w:ins w:id="36" w:author="Rachel McCollin" w:date="2012-11-21T13:41:00Z">
        <w:r w:rsidR="00A473EB">
          <w:t>4.</w:t>
        </w:r>
      </w:ins>
    </w:p>
    <w:p w:rsidR="006F7A34" w:rsidRDefault="006F6683">
      <w:pPr>
        <w:pStyle w:val="Standard"/>
        <w:rPr>
          <w:del w:id="37" w:author="Rachel McCollin" w:date="2012-11-21T13:41:00Z"/>
        </w:rPr>
      </w:pPr>
      <w:r>
        <w:t xml:space="preserve">You may already have a design process similar to the one </w:t>
      </w:r>
      <w:del w:id="38" w:author="Rachel McCollin" w:date="2012-11-21T13:41:00Z">
        <w:r w:rsidDel="00A473EB">
          <w:delText>I detail</w:delText>
        </w:r>
      </w:del>
      <w:ins w:id="39" w:author="Rachel McCollin" w:date="2012-11-21T13:41:00Z">
        <w:r w:rsidR="00A473EB">
          <w:t>detailed</w:t>
        </w:r>
      </w:ins>
      <w:r>
        <w:t xml:space="preserve"> next; if so, just skim </w:t>
      </w:r>
      <w:del w:id="40" w:author="Rachel McCollin" w:date="2012-11-21T13:41:00Z">
        <w:r w:rsidDel="00A473EB">
          <w:delText>what I have to say and</w:delText>
        </w:r>
      </w:del>
      <w:ins w:id="41" w:author="Rachel McCollin" w:date="2012-11-21T13:41:00Z">
        <w:r w:rsidR="00A473EB">
          <w:t>the next section and</w:t>
        </w:r>
      </w:ins>
      <w:r>
        <w:t xml:space="preserve"> skip down to the next main heading. </w:t>
      </w:r>
      <w:del w:id="42" w:author="Rachel McCollin" w:date="2012-11-21T13:41:00Z">
        <w:r w:rsidDel="00A473EB">
          <w:delText>I have a feeling, though, that many of you will find this design comping technique a bit unorthodox, but bear with me; it really works.</w:delText>
        </w:r>
      </w:del>
    </w:p>
    <w:p w:rsidR="0067667F" w:rsidRDefault="006F6683" w:rsidP="00A473EB">
      <w:pPr>
        <w:pStyle w:val="Standard"/>
      </w:pPr>
      <w:del w:id="43" w:author="Rachel McCollin" w:date="2012-11-21T13:41:00Z">
        <w:r w:rsidDel="00A473EB">
          <w:delText>Here's how this process came about. Whether or not you design professionally for clients or for yourself, you can probably identify with parts of this experience.</w:delText>
        </w:r>
      </w:del>
    </w:p>
    <w:p w:rsidR="0067667F" w:rsidRDefault="006F6683">
      <w:pPr>
        <w:pStyle w:val="Heading2"/>
      </w:pPr>
      <w:commentRangeStart w:id="44"/>
      <w:del w:id="45" w:author="Rachel McCollin" w:date="2012-11-21T13:41:00Z">
        <w:r w:rsidDel="00A473EB">
          <w:delText>A common problem</w:delText>
        </w:r>
        <w:commentRangeEnd w:id="44"/>
        <w:r w:rsidR="000132A0" w:rsidDel="00A473EB">
          <w:rPr>
            <w:rStyle w:val="CommentReference"/>
            <w:rFonts w:ascii="Times New Roman" w:hAnsi="Times New Roman" w:cs="Tahoma"/>
            <w:bCs w:val="0"/>
            <w:iCs w:val="0"/>
            <w:color w:val="auto"/>
            <w:lang w:val="en-US"/>
          </w:rPr>
          <w:commentReference w:id="44"/>
        </w:r>
      </w:del>
      <w:ins w:id="46" w:author="Rachel McCollin" w:date="2012-11-21T13:41:00Z">
        <w:r w:rsidR="00A473EB">
          <w:t>Designing in the browser</w:t>
        </w:r>
      </w:ins>
    </w:p>
    <w:p w:rsidR="0067667F" w:rsidDel="00DD0E9D" w:rsidRDefault="006F6683">
      <w:pPr>
        <w:pStyle w:val="Standard"/>
        <w:rPr>
          <w:del w:id="47" w:author="Rachel McCollin" w:date="2012-11-21T13:42:00Z"/>
        </w:rPr>
      </w:pPr>
      <w:del w:id="48" w:author="Rachel McCollin" w:date="2012-11-21T13:42:00Z">
        <w:r w:rsidDel="00DD0E9D">
          <w:delText>Up until a few years ago, in order to mockup a site design, I loaded up Photoshop and began a rather time-consuming task of laying down the design's graphical and typographical elements, which entailed managing lots of layers. The majority of my comp's layers consisted of little text boxes filled with Lorem Ipsum sample text.</w:delText>
        </w:r>
      </w:del>
    </w:p>
    <w:p w:rsidR="0067667F" w:rsidDel="00DD0E9D" w:rsidRDefault="006F6683">
      <w:pPr>
        <w:pStyle w:val="Standard"/>
        <w:rPr>
          <w:del w:id="49" w:author="Rachel McCollin" w:date="2012-11-21T13:42:00Z"/>
        </w:rPr>
      </w:pPr>
      <w:del w:id="50" w:author="Rachel McCollin" w:date="2012-11-21T13:42:00Z">
        <w:r w:rsidDel="00DD0E9D">
          <w:delText>I'd show these mockups to the client and they'd make changes, which most of the time were typographical and did not affect the overall layout or graphical treatments of the interface. As my "standard design procedure" was to have the client approve the mockup before production, I'd find myself painstakingly plodding through all my Photoshop text layers, applying changes  in order to show the mockup to the client again. Of course, they would return it for another round of again, usually more typographical changes than actual graphic interface changes.</w:delText>
        </w:r>
      </w:del>
    </w:p>
    <w:p w:rsidR="0067667F" w:rsidDel="00DD0E9D" w:rsidRDefault="006F6683">
      <w:pPr>
        <w:pStyle w:val="Standard"/>
        <w:rPr>
          <w:del w:id="51" w:author="Rachel McCollin" w:date="2012-11-21T13:42:00Z"/>
        </w:rPr>
      </w:pPr>
      <w:del w:id="52" w:author="Rachel McCollin" w:date="2012-11-21T13:42:00Z">
        <w:r w:rsidDel="00DD0E9D">
          <w:delText>The worst part seemed to be, that no matter how good I got at CSS and envisioning how the CSS would work while I was mocking up the layout in Photoshop, I would inevitably include something in the layout that would turn out to be a bit harder than I thought it would be to reproduce with HTML and CSS.</w:delText>
        </w:r>
      </w:del>
    </w:p>
    <w:p w:rsidR="0067667F" w:rsidDel="00DD0E9D" w:rsidRDefault="006F6683">
      <w:pPr>
        <w:pStyle w:val="Standard"/>
        <w:rPr>
          <w:del w:id="53" w:author="Rachel McCollin" w:date="2012-11-21T13:42:00Z"/>
        </w:rPr>
      </w:pPr>
      <w:del w:id="54" w:author="Rachel McCollin" w:date="2012-11-21T13:42:00Z">
        <w:r w:rsidDel="00DD0E9D">
          <w:delText>Upon finally getting an approval and starting to produce the design comp into HTML and CSS, I was then saddled with two unappealing options: either go back to the client and get them to accept a more reasonable "reality" of the design (which makes them unhappy and you look bad as a web designer) or spend more time doing all sorts of tedious research and experimentation with the HTML and CSS, to achieve the desired layout or other effect across all browsers and IE (which is what I usually did).</w:delText>
        </w:r>
      </w:del>
    </w:p>
    <w:p w:rsidR="0067667F" w:rsidDel="00DD0E9D" w:rsidRDefault="006F6683">
      <w:pPr>
        <w:pStyle w:val="Heading2"/>
        <w:rPr>
          <w:del w:id="55" w:author="Rachel McCollin" w:date="2012-11-21T13:42:00Z"/>
        </w:rPr>
      </w:pPr>
      <w:del w:id="56" w:author="Rachel McCollin" w:date="2012-11-21T13:42:00Z">
        <w:r w:rsidDel="00DD0E9D">
          <w:delText>My Solution: Rapid design comping</w:delText>
        </w:r>
      </w:del>
    </w:p>
    <w:p w:rsidR="0067667F" w:rsidDel="00DD0E9D" w:rsidRDefault="006F6683">
      <w:pPr>
        <w:pStyle w:val="Standard"/>
        <w:rPr>
          <w:del w:id="57" w:author="Rachel McCollin" w:date="2012-11-21T13:42:00Z"/>
        </w:rPr>
      </w:pPr>
      <w:del w:id="58" w:author="Rachel McCollin" w:date="2012-11-21T13:42:00Z">
        <w:r w:rsidDel="00DD0E9D">
          <w:delText>I soon realized the problem was me hanging onto a very antiquated design concept of what the "mockup" was and what the "production version" was. There was a time when I would have never cracked open my HTML editor without a signed design approval from the client, but why?</w:delText>
        </w:r>
      </w:del>
    </w:p>
    <w:p w:rsidR="0067667F" w:rsidDel="00DD0E9D" w:rsidRDefault="006F6683">
      <w:pPr>
        <w:pStyle w:val="Standard"/>
        <w:rPr>
          <w:del w:id="59" w:author="Rachel McCollin" w:date="2012-11-21T13:42:00Z"/>
        </w:rPr>
      </w:pPr>
      <w:del w:id="60" w:author="Rachel McCollin" w:date="2012-11-21T13:42:00Z">
        <w:r w:rsidDel="00DD0E9D">
          <w:delText>The Web was originally made for text. Therefore, it has a very nice, robust markup system for categorizing that text (that is, HTML). Now with browsers that all comply (more or less) to CSS standards, the options for styling and displaying those marked-up items are more robust, but there are still limitations.</w:delText>
        </w:r>
      </w:del>
    </w:p>
    <w:p w:rsidR="0067667F" w:rsidDel="00DD0E9D" w:rsidRDefault="006F6683">
      <w:pPr>
        <w:pStyle w:val="Standard"/>
        <w:rPr>
          <w:del w:id="61" w:author="Rachel McCollin" w:date="2012-11-21T13:42:00Z"/>
        </w:rPr>
      </w:pPr>
      <w:del w:id="62" w:author="Rachel McCollin" w:date="2012-11-21T13:42:00Z">
        <w:r w:rsidDel="00DD0E9D">
          <w:delText xml:space="preserve">Most graphic editors and drawing programs have no display limitations. They were made to edit and enhance digital photographs and create amazing visual drawings and designs. They can handle anything you lay out into them, be it realistic for CSS or not. They were </w:delText>
        </w:r>
        <w:r w:rsidDel="00DD0E9D">
          <w:rPr>
            <w:rStyle w:val="ItalicsPACKT"/>
          </w:rPr>
          <w:delText>not</w:delText>
        </w:r>
        <w:r w:rsidDel="00DD0E9D">
          <w:delText xml:space="preserve"> designed to help you effectively manage layers upon layers of text that would be best handled with global stylings!</w:delText>
        </w:r>
      </w:del>
    </w:p>
    <w:p w:rsidR="0067667F" w:rsidDel="00DD0E9D" w:rsidRDefault="006F6683">
      <w:pPr>
        <w:pStyle w:val="Standard"/>
        <w:rPr>
          <w:del w:id="63" w:author="Rachel McCollin" w:date="2012-11-21T13:42:00Z"/>
        </w:rPr>
      </w:pPr>
      <w:del w:id="64" w:author="Rachel McCollin" w:date="2012-11-21T13:42:00Z">
        <w:r w:rsidDel="00DD0E9D">
          <w:delText>This realization led me to the five step process I've termed "rapid design comping". The term is a bit of a play on the term "rapid prototyping" which, taken from the world of manufacturing and applied to web and software development, had become very popular at the time this design process emerged for me in 2005. This process is indeed inspired by, and bears some similarities to, rapid prototyping (as it is used in web and software development).</w:delText>
        </w:r>
      </w:del>
    </w:p>
    <w:p w:rsidR="0067667F" w:rsidDel="00DD0E9D" w:rsidRDefault="006F6683">
      <w:pPr>
        <w:pStyle w:val="Heading3"/>
        <w:rPr>
          <w:del w:id="65" w:author="Rachel McCollin" w:date="2012-11-21T13:42:00Z"/>
        </w:rPr>
      </w:pPr>
      <w:del w:id="66" w:author="Rachel McCollin" w:date="2012-11-21T13:42:00Z">
        <w:r w:rsidDel="00DD0E9D">
          <w:delText>This “new” process is not so new or radical?</w:delText>
        </w:r>
      </w:del>
    </w:p>
    <w:p w:rsidR="0067667F" w:rsidDel="00DD0E9D" w:rsidRDefault="006F6683">
      <w:pPr>
        <w:pStyle w:val="Standard"/>
        <w:rPr>
          <w:del w:id="67" w:author="Rachel McCollin" w:date="2012-11-21T13:42:00Z"/>
        </w:rPr>
      </w:pPr>
      <w:del w:id="68" w:author="Rachel McCollin" w:date="2012-11-21T13:42:00Z">
        <w:r w:rsidDel="00DD0E9D">
          <w:delText>Turns out this approach, while it took me a bit to come around to it on my own, is not that new, radical or original. Many web-compliance and accessibility experts advocate a similar approach of starting with lean, optimized, semantically ordered markup created for the content and designing specifically for that content and markup, instead of "smushing" content into heavy HTML markup and convoluted CSS styles that were created solely to handle design decisions (in some cases, poor decisions at that).</w:delText>
        </w:r>
      </w:del>
    </w:p>
    <w:p w:rsidR="0067667F" w:rsidRDefault="006F6683">
      <w:pPr>
        <w:pStyle w:val="Standard"/>
        <w:rPr>
          <w:ins w:id="69" w:author="Rachel McCollin" w:date="2012-11-21T13:42:00Z"/>
        </w:rPr>
      </w:pPr>
      <w:del w:id="70" w:author="Rachel McCollin" w:date="2012-11-21T13:42:00Z">
        <w:r w:rsidDel="00DD0E9D">
          <w:delText>I'm often given the argument that this approach limits design creativity. However, I'd like to point out that this approach is the whole point behind the famous CSS Zen Garden site (</w:delText>
        </w:r>
        <w:r w:rsidDel="00DD0E9D">
          <w:rPr>
            <w:rStyle w:val="URLPACKT"/>
          </w:rPr>
          <w:delText>http://www.csszengarden.com</w:delText>
        </w:r>
        <w:r w:rsidDel="00DD0E9D">
          <w:delText>). Every single design on that site has been created using the exact same, clean, compliant, accessible, and semantically structured HTML markup. There's no reason to feel limited creatively with this design process. If anything, it should push and spark your creativity.</w:delText>
        </w:r>
      </w:del>
      <w:ins w:id="71" w:author="Rachel McCollin" w:date="2012-11-21T13:42:00Z">
        <w:r w:rsidR="00DD0E9D">
          <w:t xml:space="preserve">Historically, most web designers have used Photoshop or another </w:t>
        </w:r>
      </w:ins>
      <w:ins w:id="72" w:author="Rachel McCollin" w:date="2012-11-22T14:40:00Z">
        <w:r w:rsidR="00754ECC">
          <w:t>graphics</w:t>
        </w:r>
      </w:ins>
      <w:ins w:id="73" w:author="Rachel McCollin" w:date="2012-11-21T13:42:00Z">
        <w:r w:rsidR="00DD0E9D">
          <w:t xml:space="preserve"> program to create a static design for a site and then either developed the site themselves or passed this to a developer to create the code.</w:t>
        </w:r>
      </w:ins>
    </w:p>
    <w:p w:rsidR="00DD0E9D" w:rsidRDefault="00DD0E9D">
      <w:pPr>
        <w:pStyle w:val="Standard"/>
        <w:numPr>
          <w:ins w:id="74" w:author="Rachel McCollin" w:date="2012-11-21T13:42:00Z"/>
        </w:numPr>
        <w:rPr>
          <w:ins w:id="75" w:author="Rachel McCollin" w:date="2012-11-21T13:42:00Z"/>
        </w:rPr>
      </w:pPr>
      <w:ins w:id="76" w:author="Rachel McCollin" w:date="2012-11-21T13:42:00Z">
        <w:r>
          <w:t xml:space="preserve">This approach reflected the fact that web design had its background in print design, which makes good use of this sort of process. It gives you a nice static mockup that you can give to a client for </w:t>
        </w:r>
      </w:ins>
      <w:ins w:id="77" w:author="Rachel McCollin" w:date="2012-11-22T14:40:00Z">
        <w:r w:rsidR="00754ECC">
          <w:t>approval</w:t>
        </w:r>
      </w:ins>
      <w:ins w:id="78" w:author="Rachel McCollin" w:date="2012-11-21T13:42:00Z">
        <w:r>
          <w:t>.</w:t>
        </w:r>
      </w:ins>
    </w:p>
    <w:p w:rsidR="00DD0E9D" w:rsidRDefault="00DD0E9D">
      <w:pPr>
        <w:pStyle w:val="Standard"/>
        <w:numPr>
          <w:ins w:id="79" w:author="Rachel McCollin" w:date="2012-11-21T13:43:00Z"/>
        </w:numPr>
        <w:rPr>
          <w:ins w:id="80" w:author="Rachel McCollin" w:date="2012-11-21T13:44:00Z"/>
        </w:rPr>
      </w:pPr>
      <w:ins w:id="81" w:author="Rachel McCollin" w:date="2012-11-21T13:43:00Z">
        <w:r>
          <w:t xml:space="preserve">But this approach isn’t so </w:t>
        </w:r>
      </w:ins>
      <w:ins w:id="82" w:author="Rachel McCollin" w:date="2012-11-22T14:40:00Z">
        <w:r w:rsidR="00754ECC">
          <w:t>effective</w:t>
        </w:r>
      </w:ins>
      <w:ins w:id="83" w:author="Rachel McCollin" w:date="2012-11-21T13:43:00Z">
        <w:r w:rsidR="00352C27">
          <w:t xml:space="preserve"> any</w:t>
        </w:r>
        <w:r>
          <w:t xml:space="preserve">more. Now that our sites need to look good on a variety of </w:t>
        </w:r>
      </w:ins>
      <w:ins w:id="84" w:author="Rachel McCollin" w:date="2012-11-22T15:39:00Z">
        <w:r w:rsidR="00352C27">
          <w:t>devices</w:t>
        </w:r>
      </w:ins>
      <w:ins w:id="85" w:author="Rachel McCollin" w:date="2012-11-21T13:43:00Z">
        <w:r>
          <w:t>, that single static design won</w:t>
        </w:r>
      </w:ins>
      <w:ins w:id="86" w:author="Rachel McCollin" w:date="2012-11-21T13:44:00Z">
        <w:r>
          <w:t xml:space="preserve">’t apply to every screen size. Does this mean we have to </w:t>
        </w:r>
      </w:ins>
      <w:ins w:id="87" w:author="Rachel McCollin" w:date="2012-11-22T14:40:00Z">
        <w:r w:rsidR="00754ECC">
          <w:t>prepare</w:t>
        </w:r>
      </w:ins>
      <w:ins w:id="88" w:author="Rachel McCollin" w:date="2012-11-21T13:44:00Z">
        <w:r>
          <w:t xml:space="preserve"> a full design for every </w:t>
        </w:r>
      </w:ins>
      <w:ins w:id="89" w:author="Rachel McCollin" w:date="2012-11-22T14:40:00Z">
        <w:r w:rsidR="00754ECC">
          <w:t>conceivable</w:t>
        </w:r>
      </w:ins>
      <w:ins w:id="90" w:author="Rachel McCollin" w:date="2012-11-21T13:44:00Z">
        <w:r>
          <w:t xml:space="preserve"> screen size?</w:t>
        </w:r>
      </w:ins>
    </w:p>
    <w:p w:rsidR="00DD0E9D" w:rsidRDefault="00DD0E9D">
      <w:pPr>
        <w:pStyle w:val="Standard"/>
        <w:numPr>
          <w:ins w:id="91" w:author="Rachel McCollin" w:date="2012-11-21T13:44:00Z"/>
        </w:numPr>
        <w:rPr>
          <w:ins w:id="92" w:author="Rachel McCollin" w:date="2012-11-21T13:45:00Z"/>
        </w:rPr>
      </w:pPr>
      <w:ins w:id="93" w:author="Rachel McCollin" w:date="2012-11-21T13:44:00Z">
        <w:r>
          <w:t>Of course not. The approach we’re moving towards is replacing designing in a graphics program with designing in the browser</w:t>
        </w:r>
      </w:ins>
      <w:ins w:id="94" w:author="Rachel McCollin" w:date="2012-11-21T13:45:00Z">
        <w:r>
          <w:t>.</w:t>
        </w:r>
      </w:ins>
    </w:p>
    <w:p w:rsidR="00DD0E9D" w:rsidRDefault="00DD0E9D">
      <w:pPr>
        <w:pStyle w:val="Standard"/>
        <w:numPr>
          <w:ins w:id="95" w:author="Rachel McCollin" w:date="2012-11-21T13:45:00Z"/>
        </w:numPr>
        <w:rPr>
          <w:ins w:id="96" w:author="Rachel McCollin" w:date="2012-11-21T13:45:00Z"/>
        </w:rPr>
      </w:pPr>
      <w:ins w:id="97" w:author="Rachel McCollin" w:date="2012-11-21T13:45:00Z">
        <w:r>
          <w:t>The way you approach this will depend on your own preferences and the needs of your project, but a process which works for lots of designers is:</w:t>
        </w:r>
      </w:ins>
    </w:p>
    <w:p w:rsidR="00B30C77" w:rsidRDefault="00DD0E9D">
      <w:pPr>
        <w:pStyle w:val="NumberedBulletPACKT"/>
        <w:numPr>
          <w:ins w:id="98" w:author="Rachel McCollin" w:date="2012-11-21T13:48:00Z"/>
        </w:numPr>
        <w:rPr>
          <w:ins w:id="99" w:author="Rachel McCollin" w:date="2012-11-21T13:46:00Z"/>
        </w:rPr>
        <w:pPrChange w:id="100" w:author="Rachel McCollin" w:date="2012-11-21T13:48:00Z">
          <w:pPr>
            <w:pStyle w:val="Standard"/>
          </w:pPr>
        </w:pPrChange>
      </w:pPr>
      <w:ins w:id="101" w:author="Rachel McCollin" w:date="2012-11-21T13:45:00Z">
        <w:r>
          <w:t>Generate design concepts and ideas for the site using a mood board or similar technique, so you know what styling and graphics you</w:t>
        </w:r>
      </w:ins>
      <w:ins w:id="102" w:author="Rachel McCollin" w:date="2012-11-21T13:46:00Z">
        <w:r>
          <w:t>’ll be using.</w:t>
        </w:r>
      </w:ins>
    </w:p>
    <w:p w:rsidR="00B30C77" w:rsidRDefault="00DD0E9D">
      <w:pPr>
        <w:pStyle w:val="NumberedBulletPACKT"/>
        <w:numPr>
          <w:ins w:id="103" w:author="Rachel McCollin" w:date="2012-11-21T13:48:00Z"/>
        </w:numPr>
        <w:rPr>
          <w:ins w:id="104" w:author="Rachel McCollin" w:date="2012-11-21T13:46:00Z"/>
        </w:rPr>
        <w:pPrChange w:id="105" w:author="Rachel McCollin" w:date="2012-11-21T13:48:00Z">
          <w:pPr>
            <w:pStyle w:val="Standard"/>
          </w:pPr>
        </w:pPrChange>
      </w:pPr>
      <w:ins w:id="106" w:author="Rachel McCollin" w:date="2012-11-21T13:46:00Z">
        <w:r>
          <w:t>Prepare some wireframes for the site’s layout at different screen widths. These can be a rough sketch on paper or use a wireframing tool.</w:t>
        </w:r>
      </w:ins>
    </w:p>
    <w:p w:rsidR="00B30C77" w:rsidRDefault="00DD0E9D">
      <w:pPr>
        <w:pStyle w:val="NumberedBulletPACKT"/>
        <w:numPr>
          <w:ins w:id="107" w:author="Rachel McCollin" w:date="2012-11-21T13:48:00Z"/>
        </w:numPr>
        <w:rPr>
          <w:ins w:id="108" w:author="Rachel McCollin" w:date="2012-11-21T13:47:00Z"/>
        </w:rPr>
        <w:pPrChange w:id="109" w:author="Rachel McCollin" w:date="2012-11-21T13:48:00Z">
          <w:pPr>
            <w:pStyle w:val="Standard"/>
          </w:pPr>
        </w:pPrChange>
      </w:pPr>
      <w:ins w:id="110" w:author="Rachel McCollin" w:date="2012-11-21T13:46:00Z">
        <w:r>
          <w:t>Create a static mockup of the design in the browser, using the layouts defined in your wireframes and the graphical treatments in your mood board.</w:t>
        </w:r>
      </w:ins>
      <w:ins w:id="111" w:author="Rachel McCollin" w:date="2012-11-21T13:47:00Z">
        <w:r>
          <w:t xml:space="preserve"> This </w:t>
        </w:r>
      </w:ins>
      <w:ins w:id="112" w:author="Rachel McCollin" w:date="2012-11-22T14:40:00Z">
        <w:r w:rsidR="00754ECC">
          <w:t>gives</w:t>
        </w:r>
      </w:ins>
      <w:ins w:id="113" w:author="Rachel McCollin" w:date="2012-11-21T13:47:00Z">
        <w:r>
          <w:t xml:space="preserve"> you a working prototype of your design which is much more effective for demonstrating to clients how their site will actually work for users on different devices.</w:t>
        </w:r>
      </w:ins>
    </w:p>
    <w:p w:rsidR="00B30C77" w:rsidRDefault="00DD0E9D">
      <w:pPr>
        <w:pStyle w:val="NumberedBulletPACKT"/>
        <w:numPr>
          <w:ins w:id="114" w:author="Rachel McCollin" w:date="2012-11-21T13:48:00Z"/>
        </w:numPr>
        <w:rPr>
          <w:ins w:id="115" w:author="Rachel McCollin" w:date="2012-11-21T13:48:00Z"/>
        </w:rPr>
        <w:pPrChange w:id="116" w:author="Rachel McCollin" w:date="2012-11-21T13:48:00Z">
          <w:pPr>
            <w:pStyle w:val="Standard"/>
          </w:pPr>
        </w:pPrChange>
      </w:pPr>
      <w:ins w:id="117" w:author="Rachel McCollin" w:date="2012-11-21T13:47:00Z">
        <w:r>
          <w:t>Turn that static design into a WordPress theme, using the HTML and CSS you</w:t>
        </w:r>
      </w:ins>
      <w:ins w:id="118" w:author="Rachel McCollin" w:date="2012-11-21T13:48:00Z">
        <w:r>
          <w:t>’ve used for your mockup and adding WordPress goodness to it.</w:t>
        </w:r>
      </w:ins>
    </w:p>
    <w:p w:rsidR="00DD0E9D" w:rsidRDefault="00994DB3">
      <w:pPr>
        <w:pStyle w:val="Standard"/>
        <w:numPr>
          <w:ins w:id="119" w:author="Rachel McCollin" w:date="2012-11-21T13:48:00Z"/>
        </w:numPr>
        <w:rPr>
          <w:ins w:id="120" w:author="Rachel McCollin" w:date="2012-11-21T13:49:00Z"/>
        </w:rPr>
      </w:pPr>
      <w:ins w:id="121" w:author="Rachel McCollin" w:date="2012-11-21T13:48:00Z">
        <w:r>
          <w:t>This is the process we’ll be using in this chapter, which will take us</w:t>
        </w:r>
        <w:r w:rsidR="00570092">
          <w:t xml:space="preserve"> up to step 3 of the process. In</w:t>
        </w:r>
        <w:r>
          <w:t xml:space="preserve"> </w:t>
        </w:r>
        <w:r w:rsidRPr="00570092">
          <w:rPr>
            <w:rStyle w:val="ItalicsPACKT"/>
            <w:rPrChange w:id="122" w:author="Rachel McCollin" w:date="2012-11-22T15:40:00Z">
              <w:rPr/>
            </w:rPrChange>
          </w:rPr>
          <w:t>Chapter 4</w:t>
        </w:r>
        <w:r>
          <w:t xml:space="preserve"> we’ll move on to the final step, turning our mockup into a WordPress theme.</w:t>
        </w:r>
      </w:ins>
    </w:p>
    <w:p w:rsidR="00994DB3" w:rsidRDefault="00994DB3">
      <w:pPr>
        <w:pStyle w:val="Standard"/>
        <w:numPr>
          <w:ins w:id="123" w:author="Rachel McCollin" w:date="2012-11-21T13:49:00Z"/>
        </w:numPr>
      </w:pPr>
      <w:ins w:id="124" w:author="Rachel McCollin" w:date="2012-11-21T13:49:00Z">
        <w:r>
          <w:t xml:space="preserve">Of course, you may already have a fully worked-up static design which you’ve been given by a designer, which doesn’t mean you can’t follow this chapter. Just skip to the section on </w:t>
        </w:r>
        <w:r w:rsidRPr="00570092">
          <w:rPr>
            <w:rStyle w:val="ItalicsPACKT"/>
            <w:rPrChange w:id="125" w:author="Rachel McCollin" w:date="2012-11-22T15:40:00Z">
              <w:rPr/>
            </w:rPrChange>
          </w:rPr>
          <w:t xml:space="preserve">Creating </w:t>
        </w:r>
      </w:ins>
      <w:ins w:id="126" w:author="Rachel McCollin" w:date="2012-11-21T13:50:00Z">
        <w:r w:rsidR="00570092" w:rsidRPr="00570092">
          <w:rPr>
            <w:rStyle w:val="ItalicsPACKT"/>
            <w:rPrChange w:id="127" w:author="Rachel McCollin" w:date="2012-11-22T15:40:00Z">
              <w:rPr/>
            </w:rPrChange>
          </w:rPr>
          <w:t>your design: fro</w:t>
        </w:r>
        <w:r w:rsidRPr="00570092">
          <w:rPr>
            <w:rStyle w:val="ItalicsPACKT"/>
            <w:rPrChange w:id="128" w:author="Rachel McCollin" w:date="2012-11-22T15:40:00Z">
              <w:rPr/>
            </w:rPrChange>
          </w:rPr>
          <w:t>m the sketch to the screen</w:t>
        </w:r>
        <w:r>
          <w:t xml:space="preserve"> and instead of using </w:t>
        </w:r>
      </w:ins>
      <w:ins w:id="129" w:author="Rachel McCollin" w:date="2012-11-22T14:40:00Z">
        <w:r w:rsidR="00754ECC">
          <w:t>wireframes</w:t>
        </w:r>
      </w:ins>
      <w:ins w:id="130" w:author="Rachel McCollin" w:date="2012-11-21T13:50:00Z">
        <w:r>
          <w:t xml:space="preserve"> and a mood board to decide how to code your design, use the design you’ve been given.</w:t>
        </w:r>
      </w:ins>
    </w:p>
    <w:p w:rsidR="0067667F" w:rsidRDefault="006F6683">
      <w:pPr>
        <w:pStyle w:val="Heading1"/>
      </w:pPr>
      <w:r>
        <w:t xml:space="preserve">Starting </w:t>
      </w:r>
      <w:del w:id="131" w:author="Rachel McCollin" w:date="2012-11-21T13:51:00Z">
        <w:r w:rsidDel="00994DB3">
          <w:delText xml:space="preserve">your </w:delText>
        </w:r>
      </w:del>
      <w:ins w:id="132" w:author="Rachel McCollin" w:date="2012-11-21T13:51:00Z">
        <w:r w:rsidR="00994DB3">
          <w:t xml:space="preserve">our </w:t>
        </w:r>
      </w:ins>
      <w:r>
        <w:t>Design</w:t>
      </w:r>
    </w:p>
    <w:p w:rsidR="0067667F" w:rsidRDefault="006F6683">
      <w:pPr>
        <w:pStyle w:val="Standard"/>
      </w:pPr>
      <w:r>
        <w:t xml:space="preserve">As mentioned, for the third edition of this title, we're going to stick with the magazine site. The difference is, it's been almost </w:t>
      </w:r>
      <w:ins w:id="133" w:author="Rachel McCollin" w:date="2012-11-21T13:52:00Z">
        <w:r w:rsidR="00994DB3">
          <w:t>four</w:t>
        </w:r>
      </w:ins>
      <w:del w:id="134" w:author="Rachel McCollin" w:date="2012-11-21T13:52:00Z">
        <w:r w:rsidDel="00994DB3">
          <w:delText>4</w:delText>
        </w:r>
      </w:del>
      <w:r>
        <w:t xml:space="preserve"> years since the original design was created (eons in internet years) and it's time for an update that reflects today's newest web standards, design aesthetics </w:t>
      </w:r>
      <w:del w:id="135" w:author="Rachel McCollin" w:date="2012-11-21T13:54:00Z">
        <w:r w:rsidDel="005E76E9">
          <w:delText>and not to mention all the very cool capabilities that HTML5, CSS3, jQuery and WordPress 3.3 have to offer!</w:delText>
        </w:r>
      </w:del>
      <w:ins w:id="136" w:author="Rachel McCollin" w:date="2012-11-21T13:54:00Z">
        <w:r w:rsidR="005E76E9">
          <w:t>and practices.</w:t>
        </w:r>
      </w:ins>
    </w:p>
    <w:p w:rsidR="0067667F" w:rsidDel="00994DB3" w:rsidRDefault="006F6683">
      <w:pPr>
        <w:pStyle w:val="Standard"/>
        <w:rPr>
          <w:del w:id="137" w:author="Rachel McCollin" w:date="2012-11-21T13:51:00Z"/>
        </w:rPr>
      </w:pPr>
      <w:del w:id="138" w:author="Rachel McCollin" w:date="2012-11-21T13:51:00Z">
        <w:r w:rsidDel="00994DB3">
          <w:delText>I've talked to our wonderful, (albeit hypothetical) "client" at OpenSource Magazine and this is what I was told:</w:delText>
        </w:r>
      </w:del>
    </w:p>
    <w:p w:rsidR="0067667F" w:rsidRDefault="006F6683">
      <w:pPr>
        <w:pStyle w:val="Standard"/>
      </w:pPr>
      <w:del w:id="139" w:author="Rachel McCollin" w:date="2012-11-21T13:51:00Z">
        <w:r w:rsidDel="00994DB3">
          <w:delText>They love the "print magazine feel" but</w:delText>
        </w:r>
      </w:del>
      <w:ins w:id="140" w:author="Rachel McCollin" w:date="2012-11-21T13:51:00Z">
        <w:r w:rsidR="00994DB3">
          <w:t>But the design of the magazine</w:t>
        </w:r>
      </w:ins>
      <w:r>
        <w:t xml:space="preserve"> </w:t>
      </w:r>
      <w:del w:id="141" w:author="Rachel McCollin" w:date="2012-11-21T13:51:00Z">
        <w:r w:rsidDel="00994DB3">
          <w:delText xml:space="preserve">it does </w:delText>
        </w:r>
      </w:del>
      <w:r>
        <w:t>need</w:t>
      </w:r>
      <w:ins w:id="142" w:author="Rachel McCollin" w:date="2012-11-21T13:52:00Z">
        <w:r w:rsidR="00994DB3">
          <w:t>s</w:t>
        </w:r>
      </w:ins>
      <w:r>
        <w:t xml:space="preserve"> a "post 2010" update. This time around, </w:t>
      </w:r>
      <w:del w:id="143" w:author="Rachel McCollin" w:date="2012-11-21T13:52:00Z">
        <w:r w:rsidDel="00994DB3">
          <w:delText>they're hoping for</w:delText>
        </w:r>
      </w:del>
      <w:ins w:id="144" w:author="Rachel McCollin" w:date="2012-11-21T13:52:00Z">
        <w:r w:rsidR="00994DB3">
          <w:t>we need</w:t>
        </w:r>
      </w:ins>
      <w:r>
        <w:t xml:space="preserve"> something a little less "Martha Stewart" and a little more "Wired" magazine.</w:t>
      </w:r>
    </w:p>
    <w:p w:rsidR="0067667F" w:rsidDel="00994DB3" w:rsidRDefault="006F6683">
      <w:pPr>
        <w:pStyle w:val="Standard"/>
        <w:rPr>
          <w:del w:id="145" w:author="Rachel McCollin" w:date="2012-11-21T13:52:00Z"/>
        </w:rPr>
      </w:pPr>
      <w:del w:id="146" w:author="Rachel McCollin" w:date="2012-11-21T13:52:00Z">
        <w:r w:rsidDel="00994DB3">
          <w:delText>While sticking with the print magazine table of contents  feel for the homepage. Our client has also been noticing all sorts of neat and helpful interface elements that attract and draw a reader's attention, like animated slideshows, and high contrasting, large and useful footers for example. They're of course hoping we can incorporate some of those elements into the site.</w:delText>
        </w:r>
      </w:del>
    </w:p>
    <w:p w:rsidR="0067667F" w:rsidRDefault="006F6683">
      <w:pPr>
        <w:pStyle w:val="Standard"/>
      </w:pPr>
      <w:r>
        <w:t>For those of you reading this title for the first time, here's a look at what the previous edition's design looked like:</w:t>
      </w:r>
    </w:p>
    <w:p w:rsidR="00B30C77" w:rsidRDefault="00B30C77">
      <w:pPr>
        <w:pStyle w:val="FigurePACKT"/>
        <w:pPrChange w:id="147" w:author="Rachel McCollin" w:date="2012-11-21T13:58:00Z">
          <w:pPr>
            <w:pStyle w:val="Standard"/>
          </w:pPr>
        </w:pPrChange>
      </w:pPr>
      <w:commentRangeStart w:id="148"/>
      <w:r>
        <w:rPr>
          <w:noProof/>
          <w:lang w:val="en-US"/>
          <w:rPrChange w:id="149" w:author="Unknown">
            <w:rPr>
              <w:b/>
              <w:noProof/>
            </w:rPr>
          </w:rPrChange>
        </w:rPr>
        <w:drawing>
          <wp:inline distT="0" distB="0" distL="0" distR="0">
            <wp:extent cx="3448685" cy="3336290"/>
            <wp:effectExtent l="25400" t="0" r="5715"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18"/>
                    <pic:cNvPicPr>
                      <a:picLocks noChangeAspect="1" noChangeArrowheads="1"/>
                    </pic:cNvPicPr>
                  </pic:nvPicPr>
                  <pic:blipFill>
                    <a:blip r:embed="rId8" cstate="print">
                      <a:extLst>
                        <a:ext uri="{28A0092B-C50C-407E-A947-70E740481C1C}">
                          <a14:useLocalDpi xmlns:mo="http://schemas.microsoft.com/office/mac/office/2008/main" xmlns:ve="http://schemas.openxmlformats.org/markup-compatibility/2006" xmlns:mv="urn:schemas-microsoft-com:mac:vml"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3448685" cy="3336290"/>
                    </a:xfrm>
                    <a:prstGeom prst="rect">
                      <a:avLst/>
                    </a:prstGeom>
                    <a:noFill/>
                    <a:ln>
                      <a:noFill/>
                    </a:ln>
                  </pic:spPr>
                </pic:pic>
              </a:graphicData>
            </a:graphic>
          </wp:inline>
        </w:drawing>
      </w:r>
      <w:commentRangeEnd w:id="148"/>
      <w:r w:rsidR="00AA060C" w:rsidRPr="00AA060C">
        <w:rPr>
          <w:rStyle w:val="CommentReference"/>
          <w:rPrChange w:id="150" w:author="Rachel McCollin" w:date="2012-11-21T13:58:00Z">
            <w:rPr>
              <w:rStyle w:val="CommentReference"/>
              <w:rFonts w:ascii="Times New Roman" w:hAnsi="Times New Roman"/>
            </w:rPr>
          </w:rPrChange>
        </w:rPr>
        <w:commentReference w:id="148"/>
      </w:r>
    </w:p>
    <w:p w:rsidR="0067667F" w:rsidRDefault="006F6683">
      <w:pPr>
        <w:pStyle w:val="LayoutInformationPACKT"/>
      </w:pPr>
      <w:commentRangeStart w:id="151"/>
      <w:r>
        <w:t>img: 4224OS-02-01a-original-design.png</w:t>
      </w:r>
      <w:commentRangeEnd w:id="151"/>
      <w:r w:rsidR="00096552">
        <w:rPr>
          <w:rStyle w:val="CommentReference"/>
          <w:rFonts w:ascii="Times New Roman" w:eastAsia="Arial" w:hAnsi="Times New Roman" w:cs="Tahoma"/>
          <w:b w:val="0"/>
          <w:color w:val="auto"/>
        </w:rPr>
        <w:commentReference w:id="151"/>
      </w:r>
    </w:p>
    <w:p w:rsidR="0067667F" w:rsidRDefault="006F6683">
      <w:pPr>
        <w:pStyle w:val="Standard"/>
      </w:pPr>
      <w:r>
        <w:t>And here's what our final, responsive HTML5 and CSS3 based design will look like:</w:t>
      </w:r>
    </w:p>
    <w:p w:rsidR="00B30C77" w:rsidRDefault="00EA4544">
      <w:pPr>
        <w:pStyle w:val="FigurePACKT"/>
        <w:pPrChange w:id="152" w:author="Rachel McCollin" w:date="2012-11-21T13:58:00Z">
          <w:pPr>
            <w:pStyle w:val="Standard"/>
          </w:pPr>
        </w:pPrChange>
      </w:pPr>
      <w:r>
        <w:rPr>
          <w:noProof/>
          <w:lang w:val="en-US"/>
        </w:rPr>
        <w:drawing>
          <wp:inline distT="0" distB="0" distL="0" distR="0">
            <wp:extent cx="5029200" cy="2446655"/>
            <wp:effectExtent l="2540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19"/>
                    <pic:cNvPicPr>
                      <a:picLocks noChangeAspect="1" noChangeArrowheads="1"/>
                    </pic:cNvPicPr>
                  </pic:nvPicPr>
                  <pic:blipFill>
                    <a:blip r:embed="rId9">
                      <a:extLst>
                        <a:ext uri="{28A0092B-C50C-407E-A947-70E740481C1C}">
                          <a14:useLocalDpi xmlns:mo="http://schemas.microsoft.com/office/mac/office/2008/main" xmlns:ve="http://schemas.openxmlformats.org/markup-compatibility/2006" xmlns:mv="urn:schemas-microsoft-com:mac:vml"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5029200" cy="2446655"/>
                    </a:xfrm>
                    <a:prstGeom prst="rect">
                      <a:avLst/>
                    </a:prstGeom>
                    <a:noFill/>
                    <a:ln>
                      <a:noFill/>
                    </a:ln>
                  </pic:spPr>
                </pic:pic>
              </a:graphicData>
            </a:graphic>
          </wp:inline>
        </w:drawing>
      </w:r>
    </w:p>
    <w:p w:rsidR="0067667F" w:rsidRDefault="006F6683">
      <w:pPr>
        <w:pStyle w:val="LayoutInformationPACKT"/>
      </w:pPr>
      <w:r>
        <w:t>Img: 4224OS-02-01b-new-design.png</w:t>
      </w:r>
    </w:p>
    <w:p w:rsidR="0067667F" w:rsidDel="002D79E9" w:rsidRDefault="0067667F">
      <w:pPr>
        <w:pStyle w:val="Standard"/>
        <w:rPr>
          <w:del w:id="153" w:author="Unnati" w:date="2012-05-08T16:10:00Z"/>
        </w:rPr>
      </w:pPr>
    </w:p>
    <w:p w:rsidR="0067667F" w:rsidRDefault="006F6683">
      <w:pPr>
        <w:pStyle w:val="Heading2"/>
      </w:pPr>
      <w:r>
        <w:t xml:space="preserve">Planning and </w:t>
      </w:r>
      <w:ins w:id="154" w:author="Rachel McCollin" w:date="2012-11-21T14:10:00Z">
        <w:r w:rsidR="006A471E">
          <w:t>s</w:t>
        </w:r>
      </w:ins>
      <w:del w:id="155" w:author="Rachel McCollin" w:date="2012-11-21T14:10:00Z">
        <w:r w:rsidDel="006A471E">
          <w:delText>S</w:delText>
        </w:r>
      </w:del>
      <w:r>
        <w:t xml:space="preserve">ketching </w:t>
      </w:r>
      <w:ins w:id="156" w:author="Rachel McCollin" w:date="2012-11-21T13:52:00Z">
        <w:r w:rsidR="006A471E">
          <w:t>our d</w:t>
        </w:r>
        <w:r w:rsidR="00994DB3">
          <w:t>esign</w:t>
        </w:r>
      </w:ins>
      <w:del w:id="157" w:author="Rachel McCollin" w:date="2012-11-21T13:52:00Z">
        <w:r w:rsidDel="00994DB3">
          <w:delText>I</w:delText>
        </w:r>
      </w:del>
      <w:del w:id="158" w:author="Rachel McCollin" w:date="2012-11-21T13:53:00Z">
        <w:r w:rsidDel="00994DB3">
          <w:delText>t</w:delText>
        </w:r>
      </w:del>
      <w:del w:id="159" w:author="Rachel McCollin" w:date="2012-11-21T13:52:00Z">
        <w:r w:rsidDel="00994DB3">
          <w:delText>!</w:delText>
        </w:r>
      </w:del>
    </w:p>
    <w:p w:rsidR="0067667F" w:rsidDel="005E76E9" w:rsidRDefault="006F6683">
      <w:pPr>
        <w:pStyle w:val="Standard"/>
        <w:rPr>
          <w:del w:id="160" w:author="Rachel McCollin" w:date="2012-11-21T13:55:00Z"/>
        </w:rPr>
      </w:pPr>
      <w:del w:id="161" w:author="Rachel McCollin" w:date="2012-11-21T13:55:00Z">
        <w:r w:rsidDel="005E76E9">
          <w:delText>The whole point of this step is to just get your layout down along with figuring out your graphic element scheme. You don't have to be a great artist or technical illustrator. As you'll see, I'm clearly no DaVinci! Just put the gist of your layout down on a sheet of paper, quickly!</w:delText>
        </w:r>
      </w:del>
    </w:p>
    <w:p w:rsidR="0067667F" w:rsidDel="005E76E9" w:rsidRDefault="006F6683">
      <w:pPr>
        <w:pStyle w:val="Standard"/>
        <w:rPr>
          <w:del w:id="162" w:author="Rachel McCollin" w:date="2012-11-21T13:55:00Z"/>
        </w:rPr>
      </w:pPr>
      <w:del w:id="163" w:author="Rachel McCollin" w:date="2012-11-21T13:55:00Z">
        <w:r w:rsidDel="005E76E9">
          <w:delText>The best place to start is to reference your checklist from the steps I provided, in which you consider how the site is going to be used. Focus on your desired layout. Consider the following questions: Are you going to have columns? If so, how many? Will the columns be on the left or the right? How tall is your header? Will your footer be broken into columns? All of these things will compose the structure of your design. You can then move on to any graphic element scheme you might have in mind. This again may involve questions such as: Would you use rounded corners on the box edges or a particular icon set? Where will you use them and how often?</w:delText>
        </w:r>
      </w:del>
    </w:p>
    <w:p w:rsidR="0067667F" w:rsidRDefault="006F6683">
      <w:pPr>
        <w:pStyle w:val="Standard"/>
        <w:rPr>
          <w:ins w:id="164" w:author="Rachel McCollin" w:date="2012-11-21T14:06:00Z"/>
        </w:rPr>
      </w:pPr>
      <w:del w:id="165" w:author="Rachel McCollin" w:date="2012-11-21T13:55:00Z">
        <w:r w:rsidDel="005E76E9">
          <w:delText>In the following figure, I've sketched a basic layout that features the home page at three different screen-width sizes.</w:delText>
        </w:r>
      </w:del>
      <w:ins w:id="166" w:author="Rachel McCollin" w:date="2012-11-21T13:55:00Z">
        <w:r w:rsidR="005E76E9">
          <w:t>The first step is to plan our design and layout.</w:t>
        </w:r>
      </w:ins>
    </w:p>
    <w:p w:rsidR="006A471E" w:rsidRDefault="006A471E" w:rsidP="006A471E">
      <w:pPr>
        <w:pStyle w:val="Standard"/>
        <w:numPr>
          <w:ins w:id="167" w:author="Rachel McCollin" w:date="2012-11-21T14:06:00Z"/>
        </w:numPr>
        <w:rPr>
          <w:ins w:id="168" w:author="Rachel McCollin" w:date="2012-11-21T14:06:00Z"/>
        </w:rPr>
      </w:pPr>
      <w:ins w:id="169" w:author="Rachel McCollin" w:date="2012-11-21T14:06:00Z">
        <w:r>
          <w:t xml:space="preserve">Before doing this, you’ll need to think about the requirements of the site and of your </w:t>
        </w:r>
      </w:ins>
      <w:ins w:id="170" w:author="Rachel McCollin" w:date="2012-11-22T14:40:00Z">
        <w:r w:rsidR="00754ECC">
          <w:t>client</w:t>
        </w:r>
      </w:ins>
      <w:ins w:id="171" w:author="Rachel McCollin" w:date="2012-11-21T14:06:00Z">
        <w:r>
          <w:t xml:space="preserve"> if you have one. If you</w:t>
        </w:r>
      </w:ins>
      <w:ins w:id="172" w:author="Rachel McCollin" w:date="2012-11-21T14:07:00Z">
        <w:r>
          <w:t xml:space="preserve">’re designing a theme for release to other users, consider how they’re </w:t>
        </w:r>
      </w:ins>
      <w:ins w:id="173" w:author="Rachel McCollin" w:date="2012-11-22T14:40:00Z">
        <w:r w:rsidR="00754ECC">
          <w:t>likely</w:t>
        </w:r>
      </w:ins>
      <w:ins w:id="174" w:author="Rachel McCollin" w:date="2012-11-21T14:07:00Z">
        <w:r>
          <w:t xml:space="preserve"> to use it.</w:t>
        </w:r>
      </w:ins>
    </w:p>
    <w:p w:rsidR="006A471E" w:rsidRDefault="006A471E" w:rsidP="006A471E">
      <w:pPr>
        <w:pStyle w:val="Standard"/>
        <w:numPr>
          <w:ins w:id="175" w:author="Rachel McCollin" w:date="2012-11-21T14:06:00Z"/>
        </w:numPr>
        <w:rPr>
          <w:ins w:id="176" w:author="Rachel McCollin" w:date="2012-11-21T14:06:00Z"/>
        </w:rPr>
      </w:pPr>
      <w:ins w:id="177" w:author="Rachel McCollin" w:date="2012-11-21T14:06:00Z">
        <w:r>
          <w:t>Imagine you are someone who has come to the site for the information it contains. What do you think the user will actually do? What kind of goals might they have for coming to your site? How hard or easy will it be for them to attain those goals? How hard or easy do you want it to be for them to attain those goals?</w:t>
        </w:r>
      </w:ins>
    </w:p>
    <w:p w:rsidR="006A471E" w:rsidRDefault="006A471E" w:rsidP="006A471E">
      <w:pPr>
        <w:pStyle w:val="Standard"/>
        <w:numPr>
          <w:ins w:id="178" w:author="Rachel McCollin" w:date="2012-11-21T14:06:00Z"/>
        </w:numPr>
        <w:rPr>
          <w:ins w:id="179" w:author="Rachel McCollin" w:date="2012-11-21T14:06:00Z"/>
        </w:rPr>
      </w:pPr>
      <w:ins w:id="180" w:author="Rachel McCollin" w:date="2012-11-21T14:06:00Z">
        <w:r>
          <w:t xml:space="preserve">Are you adhering to standard </w:t>
        </w:r>
      </w:ins>
      <w:ins w:id="181" w:author="Rachel McCollin" w:date="2012-11-22T15:40:00Z">
        <w:r w:rsidR="00570092">
          <w:t>usability</w:t>
        </w:r>
      </w:ins>
      <w:ins w:id="182" w:author="Rachel McCollin" w:date="2012-11-21T14:06:00Z">
        <w:r>
          <w:t xml:space="preserve"> conventions</w:t>
        </w:r>
      </w:ins>
      <w:ins w:id="183" w:author="Rachel McCollin" w:date="2012-11-21T14:07:00Z">
        <w:r>
          <w:t xml:space="preserve">? </w:t>
        </w:r>
      </w:ins>
      <w:ins w:id="184" w:author="Rachel McCollin" w:date="2012-11-21T14:06:00Z">
        <w:r>
          <w:t>Web standards and conventions are more than what's laid out in a lengthy W3C document. A lot of them are just adhering to what we, as web users, expect. For example, if text has underlines in it and/or is a different color, we expect that text to be a link. If something looks like a button, we expect clicking on it to do something, like process the comment form we just filled out or add an item to our cart.</w:t>
        </w:r>
      </w:ins>
    </w:p>
    <w:p w:rsidR="006A471E" w:rsidRDefault="006A471E">
      <w:pPr>
        <w:pStyle w:val="Standard"/>
        <w:numPr>
          <w:ins w:id="185" w:author="Rachel McCollin" w:date="2012-11-21T14:06:00Z"/>
        </w:numPr>
        <w:rPr>
          <w:ins w:id="186" w:author="Rachel McCollin" w:date="2012-11-21T13:55:00Z"/>
        </w:rPr>
      </w:pPr>
      <w:ins w:id="187" w:author="Rachel McCollin" w:date="2012-11-21T14:06:00Z">
        <w:r>
          <w:t>It's perfectly fine to get creative and break away from the norm and not use all the web conventions. But be sure to let your viewers know upfront what to expect, especially as most of us are simply expecting a web page to act like a web page!</w:t>
        </w:r>
      </w:ins>
    </w:p>
    <w:p w:rsidR="00B30C77" w:rsidRDefault="005E76E9">
      <w:pPr>
        <w:pStyle w:val="TFAPackt"/>
        <w:numPr>
          <w:ins w:id="188" w:author="Rachel McCollin" w:date="2012-11-21T13:55:00Z"/>
        </w:numPr>
        <w:rPr>
          <w:ins w:id="189" w:author="Rachel McCollin" w:date="2012-11-21T13:55:00Z"/>
        </w:rPr>
        <w:pPrChange w:id="190" w:author="Rachel McCollin" w:date="2012-11-21T13:59:00Z">
          <w:pPr>
            <w:pStyle w:val="Standard"/>
          </w:pPr>
        </w:pPrChange>
      </w:pPr>
      <w:ins w:id="191" w:author="Rachel McCollin" w:date="2012-11-21T13:55:00Z">
        <w:r>
          <w:t>Time for action: Planning our design</w:t>
        </w:r>
      </w:ins>
    </w:p>
    <w:p w:rsidR="005E76E9" w:rsidRDefault="00F22901">
      <w:pPr>
        <w:pStyle w:val="Standard"/>
        <w:numPr>
          <w:ins w:id="192" w:author="Rachel McCollin" w:date="2012-11-21T13:55:00Z"/>
        </w:numPr>
        <w:rPr>
          <w:ins w:id="193" w:author="Rachel McCollin" w:date="2012-11-21T14:00:00Z"/>
        </w:rPr>
      </w:pPr>
      <w:ins w:id="194" w:author="Rachel McCollin" w:date="2012-11-21T13:59:00Z">
        <w:r>
          <w:t xml:space="preserve">If you don’t already </w:t>
        </w:r>
      </w:ins>
      <w:ins w:id="195" w:author="Rachel McCollin" w:date="2012-11-21T14:00:00Z">
        <w:r>
          <w:t>have a full-blown design, you’ll need to create some graphics as a starting point and some wireframes too.</w:t>
        </w:r>
      </w:ins>
    </w:p>
    <w:p w:rsidR="00B30C77" w:rsidRDefault="00F22901">
      <w:pPr>
        <w:pStyle w:val="NumberedBulletPACKT"/>
        <w:numPr>
          <w:ins w:id="196" w:author="Rachel McCollin" w:date="2012-11-21T14:04:00Z"/>
        </w:numPr>
        <w:rPr>
          <w:ins w:id="197" w:author="Rachel McCollin" w:date="2012-11-21T14:01:00Z"/>
        </w:rPr>
        <w:pPrChange w:id="198" w:author="Rachel McCollin" w:date="2012-11-21T14:04:00Z">
          <w:pPr>
            <w:pStyle w:val="Standard"/>
          </w:pPr>
        </w:pPrChange>
      </w:pPr>
      <w:commentRangeStart w:id="199"/>
      <w:ins w:id="200" w:author="Rachel McCollin" w:date="2012-11-21T14:00:00Z">
        <w:r>
          <w:t>Using</w:t>
        </w:r>
      </w:ins>
      <w:commentRangeEnd w:id="199"/>
      <w:ins w:id="201" w:author="Rachel McCollin" w:date="2012-11-21T14:04:00Z">
        <w:r>
          <w:rPr>
            <w:rStyle w:val="CommentReference"/>
            <w:rFonts w:ascii="Times New Roman" w:eastAsia="Arial" w:hAnsi="Times New Roman" w:cs="Tahoma"/>
            <w:vanish/>
            <w:color w:val="auto"/>
          </w:rPr>
          <w:commentReference w:id="199"/>
        </w:r>
      </w:ins>
      <w:ins w:id="202" w:author="Rachel McCollin" w:date="2012-11-21T14:00:00Z">
        <w:r>
          <w:t xml:space="preserve"> your </w:t>
        </w:r>
      </w:ins>
      <w:ins w:id="203" w:author="Rachel McCollin" w:date="2012-11-22T14:40:00Z">
        <w:r w:rsidR="00754ECC">
          <w:t>preferred</w:t>
        </w:r>
      </w:ins>
      <w:ins w:id="204" w:author="Rachel McCollin" w:date="2012-11-21T14:00:00Z">
        <w:r>
          <w:t xml:space="preserve"> graphics program, create some design elements</w:t>
        </w:r>
      </w:ins>
      <w:ins w:id="205" w:author="Rachel McCollin" w:date="2012-11-22T15:40:00Z">
        <w:r w:rsidR="00570092">
          <w:t xml:space="preserve"> and concepts</w:t>
        </w:r>
      </w:ins>
      <w:ins w:id="206" w:author="Rachel McCollin" w:date="2012-11-21T14:00:00Z">
        <w:r>
          <w:t xml:space="preserve">, such as buttons, </w:t>
        </w:r>
      </w:ins>
      <w:ins w:id="207" w:author="Rachel McCollin" w:date="2012-11-22T14:40:00Z">
        <w:r w:rsidR="00754ECC">
          <w:t>color</w:t>
        </w:r>
      </w:ins>
      <w:ins w:id="208" w:author="Rachel McCollin" w:date="2012-11-21T14:00:00Z">
        <w:r>
          <w:t xml:space="preserve"> schemes, logos, backgrounds or whatever else your site needs. Our design elements are all included in the design we</w:t>
        </w:r>
      </w:ins>
      <w:ins w:id="209" w:author="Rachel McCollin" w:date="2012-11-21T14:01:00Z">
        <w:r>
          <w:t>’ve already seen in the figure above.</w:t>
        </w:r>
      </w:ins>
    </w:p>
    <w:p w:rsidR="00F22901" w:rsidRDefault="00F22901" w:rsidP="00F22901">
      <w:pPr>
        <w:pStyle w:val="NumberedBulletPACKT"/>
        <w:numPr>
          <w:ins w:id="210" w:author="Rachel McCollin" w:date="2012-11-21T14:04:00Z"/>
        </w:numPr>
        <w:rPr>
          <w:ins w:id="211" w:author="Rachel McCollin" w:date="2012-11-21T14:08:00Z"/>
        </w:rPr>
      </w:pPr>
      <w:ins w:id="212" w:author="Rachel McCollin" w:date="2012-11-21T14:01:00Z">
        <w:r>
          <w:t>Either on paper or using a wireframing tool, create some wireframes for the screen widths you’re targeting with your responsive design. We’ll do ours on paper for now.</w:t>
        </w:r>
      </w:ins>
      <w:ins w:id="213" w:author="Rachel McCollin" w:date="2012-11-21T14:08:00Z">
        <w:r w:rsidR="006A471E">
          <w:t xml:space="preserve"> You may need to </w:t>
        </w:r>
      </w:ins>
      <w:ins w:id="214" w:author="Rachel McCollin" w:date="2012-11-22T14:40:00Z">
        <w:r w:rsidR="00754ECC">
          <w:t>prepare</w:t>
        </w:r>
      </w:ins>
      <w:ins w:id="215" w:author="Rachel McCollin" w:date="2012-11-21T14:08:00Z">
        <w:r w:rsidR="006A471E">
          <w:t xml:space="preserve"> </w:t>
        </w:r>
      </w:ins>
      <w:ins w:id="216" w:author="Rachel McCollin" w:date="2012-11-22T14:40:00Z">
        <w:r w:rsidR="00754ECC">
          <w:t>wireframes</w:t>
        </w:r>
      </w:ins>
      <w:ins w:id="217" w:author="Rachel McCollin" w:date="2012-11-21T14:08:00Z">
        <w:r w:rsidR="006A471E">
          <w:t xml:space="preserve"> for more than one area of the site, for example of sections of the site will have a different sidebar or no sidebar at all.</w:t>
        </w:r>
      </w:ins>
    </w:p>
    <w:p w:rsidR="00B30C77" w:rsidRDefault="006A471E">
      <w:pPr>
        <w:pStyle w:val="NumberedBulletPACKT"/>
        <w:numPr>
          <w:ins w:id="218" w:author="Rachel McCollin" w:date="2012-11-21T14:08:00Z"/>
        </w:numPr>
        <w:rPr>
          <w:ins w:id="219" w:author="Rachel McCollin" w:date="2012-11-21T14:01:00Z"/>
        </w:rPr>
        <w:pPrChange w:id="220" w:author="Rachel McCollin" w:date="2012-11-21T14:04:00Z">
          <w:pPr>
            <w:pStyle w:val="Standard"/>
          </w:pPr>
        </w:pPrChange>
      </w:pPr>
      <w:ins w:id="221" w:author="Rachel McCollin" w:date="2012-11-21T14:08:00Z">
        <w:r>
          <w:t xml:space="preserve">Now </w:t>
        </w:r>
      </w:ins>
      <w:ins w:id="222" w:author="Rachel McCollin" w:date="2012-11-22T14:40:00Z">
        <w:r w:rsidR="00754ECC">
          <w:t>revisit</w:t>
        </w:r>
      </w:ins>
      <w:ins w:id="223" w:author="Rachel McCollin" w:date="2012-11-21T14:08:00Z">
        <w:r>
          <w:t xml:space="preserve"> the </w:t>
        </w:r>
      </w:ins>
      <w:ins w:id="224" w:author="Rachel McCollin" w:date="2012-11-22T14:40:00Z">
        <w:r w:rsidR="00754ECC">
          <w:t>considerations</w:t>
        </w:r>
      </w:ins>
      <w:ins w:id="225" w:author="Rachel McCollin" w:date="2012-11-21T14:08:00Z">
        <w:r>
          <w:t xml:space="preserve"> for your design and your site’s users. Make any adjustments to your </w:t>
        </w:r>
      </w:ins>
      <w:ins w:id="226" w:author="Rachel McCollin" w:date="2012-11-22T14:40:00Z">
        <w:r w:rsidR="00754ECC">
          <w:t>wireframes</w:t>
        </w:r>
      </w:ins>
      <w:ins w:id="227" w:author="Rachel McCollin" w:date="2012-11-21T14:08:00Z">
        <w:r>
          <w:t xml:space="preserve"> that you need to.</w:t>
        </w:r>
      </w:ins>
    </w:p>
    <w:p w:rsidR="00B30C77" w:rsidRDefault="00F22901">
      <w:pPr>
        <w:pStyle w:val="WJHPackt"/>
        <w:numPr>
          <w:ins w:id="228" w:author="Rachel McCollin" w:date="2012-11-21T14:01:00Z"/>
        </w:numPr>
        <w:rPr>
          <w:ins w:id="229" w:author="Rachel McCollin" w:date="2012-11-21T14:01:00Z"/>
        </w:rPr>
        <w:pPrChange w:id="230" w:author="Rachel McCollin" w:date="2012-11-21T14:02:00Z">
          <w:pPr>
            <w:pStyle w:val="Standard"/>
          </w:pPr>
        </w:pPrChange>
      </w:pPr>
      <w:ins w:id="231" w:author="Rachel McCollin" w:date="2012-11-21T14:01:00Z">
        <w:r>
          <w:t>What just happened?</w:t>
        </w:r>
      </w:ins>
    </w:p>
    <w:p w:rsidR="00F22901" w:rsidRDefault="00F22901">
      <w:pPr>
        <w:pStyle w:val="Standard"/>
        <w:numPr>
          <w:ins w:id="232" w:author="Rachel McCollin" w:date="2012-11-21T14:02:00Z"/>
        </w:numPr>
        <w:rPr>
          <w:ins w:id="233" w:author="Rachel McCollin" w:date="2012-11-21T14:02:00Z"/>
        </w:rPr>
      </w:pPr>
      <w:ins w:id="234" w:author="Rachel McCollin" w:date="2012-11-21T14:02:00Z">
        <w:r>
          <w:t xml:space="preserve">You’ve created your design! It may not be what you’re used to, but you’ll find it will include everything you need to create your </w:t>
        </w:r>
      </w:ins>
      <w:ins w:id="235" w:author="Rachel McCollin" w:date="2012-11-22T14:40:00Z">
        <w:r w:rsidR="00754ECC">
          <w:t>mockup</w:t>
        </w:r>
      </w:ins>
      <w:ins w:id="236" w:author="Rachel McCollin" w:date="2012-11-21T14:02:00Z">
        <w:r>
          <w:t xml:space="preserve"> in the browser. Obviously we’ve just skimmed this process – depending on the needs of your site, this may have taken you a very long time!</w:t>
        </w:r>
      </w:ins>
    </w:p>
    <w:p w:rsidR="00F22901" w:rsidRDefault="00F22901">
      <w:pPr>
        <w:pStyle w:val="Standard"/>
        <w:numPr>
          <w:ins w:id="237" w:author="Rachel McCollin" w:date="2012-11-21T14:03:00Z"/>
        </w:numPr>
        <w:rPr>
          <w:ins w:id="238" w:author="Rachel McCollin" w:date="2012-11-21T13:55:00Z"/>
        </w:rPr>
      </w:pPr>
      <w:ins w:id="239" w:author="Rachel McCollin" w:date="2012-11-21T14:03:00Z">
        <w:r>
          <w:t xml:space="preserve">Let’s have a look at the sketched wireframes for our </w:t>
        </w:r>
      </w:ins>
      <w:ins w:id="240" w:author="Rachel McCollin" w:date="2012-11-22T14:41:00Z">
        <w:r w:rsidR="00754ECC">
          <w:t>Open</w:t>
        </w:r>
      </w:ins>
      <w:ins w:id="241" w:author="Rachel McCollin" w:date="2012-11-21T14:03:00Z">
        <w:r>
          <w:t xml:space="preserve"> Source Magazine layout:</w:t>
        </w:r>
      </w:ins>
    </w:p>
    <w:p w:rsidR="00B30C77" w:rsidRDefault="00B30C77">
      <w:pPr>
        <w:pStyle w:val="FigurePACKT"/>
        <w:numPr>
          <w:ins w:id="242" w:author="Rachel McCollin" w:date="2012-11-21T13:55:00Z"/>
        </w:numPr>
        <w:pPrChange w:id="243" w:author="Rachel McCollin" w:date="2012-11-21T13:59:00Z">
          <w:pPr>
            <w:pStyle w:val="Standard"/>
          </w:pPr>
        </w:pPrChange>
      </w:pPr>
      <w:ins w:id="244" w:author="Rachel McCollin" w:date="2012-11-21T13:55:00Z">
        <w:r>
          <w:rPr>
            <w:noProof/>
            <w:lang w:val="en-US"/>
            <w:rPrChange w:id="245" w:author="Unknown">
              <w:rPr>
                <w:noProof/>
              </w:rPr>
            </w:rPrChange>
          </w:rPr>
          <w:drawing>
            <wp:inline distT="0" distB="0" distL="0" distR="0">
              <wp:extent cx="4021667" cy="2768600"/>
              <wp:effectExtent l="2540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17"/>
                      <pic:cNvPicPr>
                        <a:picLocks noChangeAspect="1" noChangeArrowheads="1"/>
                      </pic:cNvPicPr>
                    </pic:nvPicPr>
                    <pic:blipFill>
                      <a:blip r:embed="rId10" cstate="print">
                        <a:extLst>
                          <a:ext uri="{28A0092B-C50C-407E-A947-70E740481C1C}">
                            <a14:useLocalDpi xmlns:mo="http://schemas.microsoft.com/office/mac/office/2008/main" xmlns:ve="http://schemas.openxmlformats.org/markup-compatibility/2006" xmlns:mv="urn:schemas-microsoft-com:mac:vml"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4023360" cy="2769870"/>
                      </a:xfrm>
                      <a:prstGeom prst="rect">
                        <a:avLst/>
                      </a:prstGeom>
                      <a:noFill/>
                      <a:ln>
                        <a:noFill/>
                      </a:ln>
                    </pic:spPr>
                  </pic:pic>
                </a:graphicData>
              </a:graphic>
            </wp:inline>
          </w:drawing>
        </w:r>
      </w:ins>
    </w:p>
    <w:p w:rsidR="0067667F" w:rsidRDefault="00B30C77">
      <w:pPr>
        <w:pStyle w:val="Standard"/>
      </w:pPr>
      <w:del w:id="246" w:author="Rachel McCollin" w:date="2012-11-21T13:55:00Z">
        <w:r>
          <w:rPr>
            <w:noProof/>
            <w:rPrChange w:id="247" w:author="Unknown">
              <w:rPr>
                <w:noProof/>
                <w:sz w:val="16"/>
                <w:szCs w:val="16"/>
              </w:rPr>
            </w:rPrChange>
          </w:rPr>
          <w:drawing>
            <wp:anchor distT="0" distB="0" distL="114300" distR="114300" simplePos="0" relativeHeight="251662848" behindDoc="0" locked="0" layoutInCell="1" allowOverlap="1">
              <wp:simplePos x="0" y="0"/>
              <wp:positionH relativeFrom="column">
                <wp:align>center</wp:align>
              </wp:positionH>
              <wp:positionV relativeFrom="paragraph">
                <wp:align>top</wp:align>
              </wp:positionV>
              <wp:extent cx="4023360" cy="2769870"/>
              <wp:effectExtent l="25400" t="0" r="0" b="0"/>
              <wp:wrapSquare wrapText="bothSides"/>
              <wp:docPr id="18" name="graphics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17"/>
                      <pic:cNvPicPr>
                        <a:picLocks noChangeAspect="1" noChangeArrowheads="1"/>
                      </pic:cNvPicPr>
                    </pic:nvPicPr>
                    <pic:blipFill>
                      <a:blip r:embed="rId10" cstate="print">
                        <a:extLst>
                          <a:ext uri="{28A0092B-C50C-407E-A947-70E740481C1C}">
                            <a14:useLocalDpi xmlns:mo="http://schemas.microsoft.com/office/mac/office/2008/main" xmlns:ve="http://schemas.openxmlformats.org/markup-compatibility/2006" xmlns:mv="urn:schemas-microsoft-com:mac:vml"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4023360" cy="2769870"/>
                      </a:xfrm>
                      <a:prstGeom prst="rect">
                        <a:avLst/>
                      </a:prstGeom>
                      <a:noFill/>
                      <a:ln>
                        <a:noFill/>
                      </a:ln>
                    </pic:spPr>
                  </pic:pic>
                </a:graphicData>
              </a:graphic>
            </wp:anchor>
          </w:drawing>
        </w:r>
      </w:del>
    </w:p>
    <w:p w:rsidR="0067667F" w:rsidRDefault="006F6683">
      <w:pPr>
        <w:pStyle w:val="LayoutInformationPACKT"/>
      </w:pPr>
      <w:r>
        <w:t>4224OS-02-02-rough-sketch.</w:t>
      </w:r>
      <w:commentRangeStart w:id="248"/>
      <w:r>
        <w:t>png</w:t>
      </w:r>
      <w:commentRangeEnd w:id="248"/>
      <w:r w:rsidR="00F22901">
        <w:rPr>
          <w:rStyle w:val="CommentReference"/>
          <w:rFonts w:ascii="Times New Roman" w:eastAsia="Arial" w:hAnsi="Times New Roman" w:cs="Tahoma"/>
          <w:b w:val="0"/>
          <w:vanish/>
          <w:color w:val="auto"/>
        </w:rPr>
        <w:commentReference w:id="248"/>
      </w:r>
      <w:r>
        <w:t xml:space="preserve"> </w:t>
      </w:r>
      <w:del w:id="249" w:author="Rachel McCollin" w:date="2012-11-21T14:03:00Z">
        <w:r w:rsidDel="00F22901">
          <w:br/>
          <w:delText>NOTE TO GRAPHICS: THIS HAS TO BE A PHOTO OF MY SKETCH OF IMAGE!!!</w:delText>
        </w:r>
      </w:del>
    </w:p>
    <w:p w:rsidR="0067667F" w:rsidDel="006A471E" w:rsidRDefault="006F6683">
      <w:pPr>
        <w:pStyle w:val="Heading3"/>
        <w:rPr>
          <w:del w:id="250" w:author="Rachel McCollin" w:date="2012-11-21T14:06:00Z"/>
        </w:rPr>
      </w:pPr>
      <w:del w:id="251" w:author="Rachel McCollin" w:date="2012-11-21T14:06:00Z">
        <w:r w:rsidDel="006A471E">
          <w:delText>Considering responsive</w:delText>
        </w:r>
      </w:del>
      <w:del w:id="252" w:author="Rachel McCollin" w:date="2012-11-21T14:05:00Z">
        <w:r w:rsidDel="00F22901">
          <w:delText>-</w:delText>
        </w:r>
      </w:del>
      <w:del w:id="253" w:author="Rachel McCollin" w:date="2012-11-21T14:06:00Z">
        <w:r w:rsidDel="006A471E">
          <w:delText>ness and usability</w:delText>
        </w:r>
      </w:del>
    </w:p>
    <w:p w:rsidR="0067667F" w:rsidDel="006A471E" w:rsidRDefault="006F6683">
      <w:pPr>
        <w:pStyle w:val="Standard"/>
        <w:rPr>
          <w:del w:id="254" w:author="Rachel McCollin" w:date="2012-11-21T14:06:00Z"/>
        </w:rPr>
      </w:pPr>
      <w:del w:id="255" w:author="Rachel McCollin" w:date="2012-11-21T14:06:00Z">
        <w:r w:rsidDel="006A471E">
          <w:delText>Once you've created your sketch, based on your considerations, look at it for usability and consider what's the most important information you'd like a user to see if they're using a mobile device.</w:delText>
        </w:r>
      </w:del>
    </w:p>
    <w:p w:rsidR="0067667F" w:rsidDel="006A471E" w:rsidRDefault="006F6683">
      <w:pPr>
        <w:pStyle w:val="Standard"/>
        <w:rPr>
          <w:del w:id="256" w:author="Rachel McCollin" w:date="2012-11-21T14:06:00Z"/>
        </w:rPr>
      </w:pPr>
      <w:del w:id="257" w:author="Rachel McCollin" w:date="2012-11-21T14:06:00Z">
        <w:r w:rsidDel="006A471E">
          <w:delText>Imagine you are someone who has come to the site for the information it contains. What do you think the user will actually do? What kind of goals might they have for coming to your site? How hard or easy will it be for them to attain those goals? How hard or easy do you want it to be for them to attain those goals?</w:delText>
        </w:r>
      </w:del>
    </w:p>
    <w:p w:rsidR="0067667F" w:rsidDel="006A471E" w:rsidRDefault="006F6683">
      <w:pPr>
        <w:pStyle w:val="Standard"/>
        <w:rPr>
          <w:del w:id="258" w:author="Rachel McCollin" w:date="2012-11-21T14:06:00Z"/>
        </w:rPr>
      </w:pPr>
      <w:del w:id="259" w:author="Rachel McCollin" w:date="2012-11-21T14:06:00Z">
        <w:r w:rsidDel="006A471E">
          <w:delText>Are you adhering to standard web conventions? If not, have you let your user know what else to expect? Web standards and conventions are more than what's laid out in a lengthy W3C document. A lot of them are just adhering to what we, as web users, expect. For example, if text has underlines in it and/or is a different color, we expect that text to be a link. If something looks like a button, we expect clicking on it to do something, like process the comment form we just filled out or add an item to our cart.</w:delText>
        </w:r>
      </w:del>
    </w:p>
    <w:p w:rsidR="0067667F" w:rsidDel="006A471E" w:rsidRDefault="006F6683">
      <w:pPr>
        <w:pStyle w:val="Standard"/>
        <w:rPr>
          <w:del w:id="260" w:author="Rachel McCollin" w:date="2012-11-21T14:06:00Z"/>
        </w:rPr>
      </w:pPr>
      <w:del w:id="261" w:author="Rachel McCollin" w:date="2012-11-21T14:06:00Z">
        <w:r w:rsidDel="006A471E">
          <w:delText>It's perfectly fine to get creative and break away from the norm and not use all the web conventions. But be sure to let your viewers know upfront what to expect, especially as most of us are simply expecting a web page to act like a web page!</w:delText>
        </w:r>
      </w:del>
    </w:p>
    <w:p w:rsidR="0067667F" w:rsidDel="006A471E" w:rsidRDefault="006F6683">
      <w:pPr>
        <w:pStyle w:val="Standard"/>
        <w:rPr>
          <w:del w:id="262" w:author="Rachel McCollin" w:date="2012-11-21T14:09:00Z"/>
        </w:rPr>
      </w:pPr>
      <w:del w:id="263" w:author="Rachel McCollin" w:date="2012-11-21T14:09:00Z">
        <w:r w:rsidDel="006A471E">
          <w:delText>Looking at your sketch, do any of the just discussed scenarios make you realize any revisions need to be made? If so, it's pretty easy to do. Make another sketch!</w:delText>
        </w:r>
      </w:del>
    </w:p>
    <w:p w:rsidR="0067667F" w:rsidRDefault="006F6683">
      <w:pPr>
        <w:pStyle w:val="TipHeadingPACKT"/>
      </w:pPr>
      <w:r>
        <w:t>Clean it up?</w:t>
      </w:r>
    </w:p>
    <w:p w:rsidR="0067667F" w:rsidRDefault="006F6683">
      <w:pPr>
        <w:pStyle w:val="TipPACKT"/>
      </w:pPr>
      <w:r>
        <w:t>This might seem to defeat the purpose of rapid design comping, but if you're working within a large design team, you may need to take an hour or so to clean your sketch up into a nicer line drawing</w:t>
      </w:r>
      <w:del w:id="264" w:author="Rachel McCollin" w:date="2012-11-21T14:09:00Z">
        <w:r w:rsidDel="006A471E">
          <w:delText xml:space="preserve"> (sometimes called a wireframe)</w:delText>
        </w:r>
      </w:del>
      <w:r>
        <w:t>. This may help other developers on your team to understand your WordPress theme idea more clearly</w:t>
      </w:r>
      <w:ins w:id="265" w:author="Rachel McCollin" w:date="2012-11-22T15:40:00Z">
        <w:r w:rsidR="00570092">
          <w:t>.</w:t>
        </w:r>
      </w:ins>
    </w:p>
    <w:p w:rsidR="0067667F" w:rsidRDefault="006F6683">
      <w:pPr>
        <w:pStyle w:val="LayoutInformationPACKT"/>
      </w:pPr>
      <w:commentRangeStart w:id="266"/>
      <w:r>
        <w:t>4224OS-02-03</w:t>
      </w:r>
      <w:commentRangeEnd w:id="266"/>
      <w:r w:rsidR="002D79E9">
        <w:rPr>
          <w:rStyle w:val="CommentReference"/>
          <w:rFonts w:ascii="Times New Roman" w:eastAsia="Arial" w:hAnsi="Times New Roman" w:cs="Tahoma"/>
          <w:b w:val="0"/>
          <w:color w:val="auto"/>
        </w:rPr>
        <w:commentReference w:id="266"/>
      </w:r>
      <w:r>
        <w:t>-rough-sketch-cleaned-up.</w:t>
      </w:r>
      <w:commentRangeStart w:id="267"/>
      <w:r>
        <w:t>png</w:t>
      </w:r>
      <w:commentRangeEnd w:id="267"/>
      <w:r w:rsidR="0091768E">
        <w:rPr>
          <w:rStyle w:val="CommentReference"/>
          <w:rFonts w:ascii="Times New Roman" w:eastAsia="Arial" w:hAnsi="Times New Roman" w:cs="Tahoma"/>
          <w:b w:val="0"/>
          <w:vanish/>
          <w:color w:val="auto"/>
        </w:rPr>
        <w:commentReference w:id="267"/>
      </w:r>
    </w:p>
    <w:p w:rsidR="0067667F" w:rsidDel="0091768E" w:rsidRDefault="006F6683">
      <w:pPr>
        <w:pStyle w:val="LayoutInformationPACKT"/>
        <w:rPr>
          <w:del w:id="268" w:author="Rachel McCollin" w:date="2012-11-22T14:35:00Z"/>
        </w:rPr>
      </w:pPr>
      <w:del w:id="269" w:author="Rachel McCollin" w:date="2012-11-22T14:35:00Z">
        <w:r w:rsidDel="0091768E">
          <w:delText xml:space="preserve">NOTE TO GRAPHICS – THIS VERSION SHOULD BE A CLEAN LINE DRAWING of the image of my sketch – (just place squiggles in where “text” should </w:delText>
        </w:r>
        <w:commentRangeStart w:id="270"/>
        <w:r w:rsidDel="0091768E">
          <w:delText>be</w:delText>
        </w:r>
        <w:commentRangeEnd w:id="270"/>
        <w:r w:rsidR="006A471E" w:rsidDel="0091768E">
          <w:rPr>
            <w:rStyle w:val="CommentReference"/>
            <w:rFonts w:ascii="Times New Roman" w:eastAsia="Arial" w:hAnsi="Times New Roman" w:cs="Tahoma"/>
            <w:b w:val="0"/>
            <w:vanish/>
            <w:color w:val="auto"/>
          </w:rPr>
          <w:commentReference w:id="270"/>
        </w:r>
        <w:r w:rsidDel="0091768E">
          <w:delText>)</w:delText>
        </w:r>
      </w:del>
    </w:p>
    <w:p w:rsidR="0067667F" w:rsidRDefault="006F6683">
      <w:pPr>
        <w:pStyle w:val="Heading1"/>
      </w:pPr>
      <w:r>
        <w:t xml:space="preserve">Creating </w:t>
      </w:r>
      <w:del w:id="271" w:author="Rachel McCollin" w:date="2012-11-21T14:10:00Z">
        <w:r w:rsidDel="006A471E">
          <w:delText>y</w:delText>
        </w:r>
      </w:del>
      <w:r>
        <w:t xml:space="preserve">our design: From </w:t>
      </w:r>
      <w:del w:id="272" w:author="Rachel McCollin" w:date="2012-11-21T14:10:00Z">
        <w:r w:rsidDel="006A471E">
          <w:delText xml:space="preserve">your </w:delText>
        </w:r>
      </w:del>
      <w:ins w:id="273" w:author="Rachel McCollin" w:date="2012-11-21T14:10:00Z">
        <w:r w:rsidR="006A471E">
          <w:t xml:space="preserve">the </w:t>
        </w:r>
      </w:ins>
      <w:r>
        <w:t>sketch to the screen</w:t>
      </w:r>
    </w:p>
    <w:p w:rsidR="004D4311" w:rsidRDefault="006F6683">
      <w:pPr>
        <w:pStyle w:val="Standard"/>
        <w:rPr>
          <w:ins w:id="274" w:author="Rachel McCollin" w:date="2012-11-21T14:11:00Z"/>
        </w:rPr>
      </w:pPr>
      <w:r>
        <w:t xml:space="preserve">We're now ready to open our HTML editor and start producing our design mockup. </w:t>
      </w:r>
      <w:del w:id="275" w:author="Rachel McCollin" w:date="2012-11-21T14:10:00Z">
        <w:r w:rsidDel="006A471E">
          <w:delText>Again, I understand many of you are going to have a little trouble launching your code editor without a Photoshop or GIMP comp to work from. Trust me, w</w:delText>
        </w:r>
      </w:del>
      <w:ins w:id="276" w:author="Rachel McCollin" w:date="2012-11-21T14:10:00Z">
        <w:r w:rsidR="006A471E">
          <w:t>W</w:t>
        </w:r>
      </w:ins>
      <w:r>
        <w:t xml:space="preserve">e'll work through the layout in HTML and CSS using our sketch and then the final visual elements will be </w:t>
      </w:r>
      <w:del w:id="277" w:author="Rachel McCollin" w:date="2012-11-21T14:10:00Z">
        <w:r w:rsidDel="004D4311">
          <w:delText>a breeze in your</w:delText>
        </w:r>
      </w:del>
      <w:ins w:id="278" w:author="Rachel McCollin" w:date="2012-11-21T14:10:00Z">
        <w:r w:rsidR="004D4311">
          <w:t>created in an</w:t>
        </w:r>
      </w:ins>
      <w:r>
        <w:t xml:space="preserve"> image editor at the end. </w:t>
      </w:r>
    </w:p>
    <w:p w:rsidR="00B30C77" w:rsidRDefault="004D4311">
      <w:pPr>
        <w:pStyle w:val="TFAPackt"/>
        <w:numPr>
          <w:ins w:id="279" w:author="Rachel McCollin" w:date="2012-11-21T14:11:00Z"/>
        </w:numPr>
        <w:rPr>
          <w:ins w:id="280" w:author="Rachel McCollin" w:date="2012-11-21T14:11:00Z"/>
        </w:rPr>
        <w:pPrChange w:id="281" w:author="Rachel McCollin" w:date="2012-11-21T14:11:00Z">
          <w:pPr>
            <w:pStyle w:val="Standard"/>
          </w:pPr>
        </w:pPrChange>
      </w:pPr>
      <w:ins w:id="282" w:author="Rachel McCollin" w:date="2012-11-21T14:11:00Z">
        <w:r>
          <w:t>Time for action: Creating our static html file</w:t>
        </w:r>
      </w:ins>
    </w:p>
    <w:p w:rsidR="004D4311" w:rsidRDefault="004D4311">
      <w:pPr>
        <w:pStyle w:val="Standard"/>
        <w:numPr>
          <w:ins w:id="283" w:author="Rachel McCollin" w:date="2012-11-21T14:11:00Z"/>
        </w:numPr>
        <w:rPr>
          <w:ins w:id="284" w:author="Rachel McCollin" w:date="2012-11-21T14:11:00Z"/>
        </w:rPr>
      </w:pPr>
      <w:ins w:id="285" w:author="Rachel McCollin" w:date="2012-11-21T14:11:00Z">
        <w:r>
          <w:t xml:space="preserve">We’ll need a single </w:t>
        </w:r>
      </w:ins>
      <w:ins w:id="286" w:author="Rachel McCollin" w:date="2012-11-22T14:51:00Z">
        <w:r w:rsidR="00B30C77">
          <w:t>HTML</w:t>
        </w:r>
      </w:ins>
      <w:ins w:id="287" w:author="Rachel McCollin" w:date="2012-11-21T14:11:00Z">
        <w:r>
          <w:t xml:space="preserve"> file for this design, so let’s create it and start </w:t>
        </w:r>
      </w:ins>
      <w:ins w:id="288" w:author="Rachel McCollin" w:date="2012-11-22T14:41:00Z">
        <w:r w:rsidR="00754ECC">
          <w:t>setting</w:t>
        </w:r>
      </w:ins>
      <w:ins w:id="289" w:author="Rachel McCollin" w:date="2012-11-21T14:11:00Z">
        <w:r>
          <w:t xml:space="preserve"> it up.</w:t>
        </w:r>
      </w:ins>
    </w:p>
    <w:p w:rsidR="0067667F" w:rsidRDefault="006F6683" w:rsidP="004D4311">
      <w:pPr>
        <w:pStyle w:val="NumberedBulletPACKT"/>
        <w:numPr>
          <w:ins w:id="290" w:author="Rachel McCollin" w:date="2012-11-21T14:12:00Z"/>
        </w:numPr>
        <w:rPr>
          <w:ins w:id="291" w:author="Rachel McCollin" w:date="2012-11-21T14:12:00Z"/>
        </w:rPr>
      </w:pPr>
      <w:del w:id="292" w:author="Rachel McCollin" w:date="2012-11-21T14:12:00Z">
        <w:r w:rsidDel="004D4311">
          <w:delText>For now, just open</w:delText>
        </w:r>
      </w:del>
      <w:ins w:id="293" w:author="Rachel McCollin" w:date="2012-11-21T14:12:00Z">
        <w:r w:rsidR="004D4311">
          <w:t>Open</w:t>
        </w:r>
      </w:ins>
      <w:r>
        <w:t xml:space="preserve"> your HTML or text editor and create a new, fresh </w:t>
      </w:r>
      <w:r>
        <w:rPr>
          <w:rStyle w:val="CodeInTextPACKT"/>
        </w:rPr>
        <w:t>index.html</w:t>
      </w:r>
      <w:r>
        <w:t xml:space="preserve"> </w:t>
      </w:r>
      <w:del w:id="294" w:author="Rachel McCollin" w:date="2012-11-21T14:12:00Z">
        <w:r w:rsidDel="004D4311">
          <w:delText>page</w:delText>
        </w:r>
      </w:del>
      <w:ins w:id="295" w:author="Rachel McCollin" w:date="2012-11-21T14:12:00Z">
        <w:r w:rsidR="004D4311">
          <w:t>file</w:t>
        </w:r>
      </w:ins>
      <w:r>
        <w:t>.</w:t>
      </w:r>
    </w:p>
    <w:p w:rsidR="004D4311" w:rsidRDefault="004D4311" w:rsidP="004D4311">
      <w:pPr>
        <w:pStyle w:val="NumberedBulletEndPACKT"/>
        <w:numPr>
          <w:ins w:id="296" w:author="Rachel McCollin" w:date="2012-11-21T14:12:00Z"/>
        </w:numPr>
        <w:rPr>
          <w:ins w:id="297" w:author="Rachel McCollin" w:date="2012-11-21T14:12:00Z"/>
        </w:rPr>
      </w:pPr>
      <w:ins w:id="298" w:author="Rachel McCollin" w:date="2012-11-21T14:12:00Z">
        <w:r>
          <w:t>Add the following to the very first line in the document:</w:t>
        </w:r>
      </w:ins>
    </w:p>
    <w:p w:rsidR="004D4311" w:rsidRDefault="004D4311" w:rsidP="004D4311">
      <w:pPr>
        <w:pStyle w:val="CodeEndPACKT"/>
        <w:numPr>
          <w:ins w:id="299" w:author="Rachel McCollin" w:date="2012-11-21T14:12:00Z"/>
        </w:numPr>
        <w:rPr>
          <w:ins w:id="300" w:author="Rachel McCollin" w:date="2012-11-21T14:12:00Z"/>
        </w:rPr>
      </w:pPr>
      <w:ins w:id="301" w:author="Rachel McCollin" w:date="2012-11-21T14:12:00Z">
        <w:r>
          <w:t>&lt;!DOCTYPE html&gt;</w:t>
        </w:r>
      </w:ins>
    </w:p>
    <w:p w:rsidR="00B30C77" w:rsidRDefault="004D4311">
      <w:pPr>
        <w:pStyle w:val="NumberedBulletPACKT"/>
        <w:numPr>
          <w:ins w:id="302" w:author="Rachel McCollin" w:date="2012-11-21T14:13:00Z"/>
        </w:numPr>
        <w:pPrChange w:id="303" w:author="Rachel McCollin" w:date="2012-11-21T14:13:00Z">
          <w:pPr>
            <w:pStyle w:val="Standard"/>
          </w:pPr>
        </w:pPrChange>
      </w:pPr>
      <w:ins w:id="304" w:author="Rachel McCollin" w:date="2012-11-21T14:12:00Z">
        <w:r>
          <w:t xml:space="preserve">Save your </w:t>
        </w:r>
        <w:r w:rsidR="00AA060C" w:rsidRPr="00AA060C">
          <w:rPr>
            <w:rStyle w:val="CodeInTextPACKT"/>
            <w:rPrChange w:id="305" w:author="Rachel McCollin" w:date="2012-11-21T14:13:00Z">
              <w:rPr>
                <w:sz w:val="16"/>
                <w:szCs w:val="16"/>
              </w:rPr>
            </w:rPrChange>
          </w:rPr>
          <w:t>index.html</w:t>
        </w:r>
        <w:r>
          <w:t xml:space="preserve"> file.</w:t>
        </w:r>
      </w:ins>
    </w:p>
    <w:p w:rsidR="00B30C77" w:rsidRDefault="004D4311">
      <w:pPr>
        <w:pStyle w:val="WJHPackt"/>
        <w:numPr>
          <w:ins w:id="306" w:author="Rachel McCollin" w:date="2012-11-21T14:12:00Z"/>
        </w:numPr>
        <w:rPr>
          <w:ins w:id="307" w:author="Rachel McCollin" w:date="2012-11-21T14:12:00Z"/>
        </w:rPr>
        <w:pPrChange w:id="308" w:author="Rachel McCollin" w:date="2012-11-21T14:12:00Z">
          <w:pPr>
            <w:pStyle w:val="Standard"/>
          </w:pPr>
        </w:pPrChange>
      </w:pPr>
      <w:ins w:id="309" w:author="Rachel McCollin" w:date="2012-11-21T14:12:00Z">
        <w:r>
          <w:t>What just happened?</w:t>
        </w:r>
      </w:ins>
    </w:p>
    <w:p w:rsidR="004D4311" w:rsidRDefault="004D4311">
      <w:pPr>
        <w:pStyle w:val="Standard"/>
        <w:numPr>
          <w:ins w:id="310" w:author="Rachel McCollin" w:date="2012-11-21T14:13:00Z"/>
        </w:numPr>
        <w:rPr>
          <w:ins w:id="311" w:author="Rachel McCollin" w:date="2012-11-21T14:13:00Z"/>
        </w:rPr>
      </w:pPr>
      <w:ins w:id="312" w:author="Rachel McCollin" w:date="2012-11-21T14:13:00Z">
        <w:r>
          <w:t>We created a new HTML file to contain our mockup and added the DOCTYPE declaration to it.</w:t>
        </w:r>
      </w:ins>
    </w:p>
    <w:p w:rsidR="0067667F" w:rsidDel="004D4311" w:rsidRDefault="006F6683">
      <w:pPr>
        <w:pStyle w:val="Standard"/>
        <w:rPr>
          <w:del w:id="313" w:author="Rachel McCollin" w:date="2012-11-21T14:13:00Z"/>
        </w:rPr>
      </w:pPr>
      <w:del w:id="314" w:author="Rachel McCollin" w:date="2012-11-21T14:13:00Z">
        <w:r w:rsidDel="004D4311">
          <w:delText xml:space="preserve">In </w:delText>
        </w:r>
        <w:r w:rsidDel="004D4311">
          <w:rPr>
            <w:rStyle w:val="ItalicsPACKT"/>
          </w:rPr>
          <w:delText>Chapter 1</w:delText>
        </w:r>
        <w:r w:rsidDel="004D4311">
          <w:delText xml:space="preserve"> we learned the importance of building up our layout sample based on semantic content. Let's get started with our initial HTML and sample content implementing what we learned.</w:delText>
        </w:r>
      </w:del>
    </w:p>
    <w:p w:rsidR="0067667F" w:rsidDel="004D4311" w:rsidRDefault="006F6683">
      <w:pPr>
        <w:pStyle w:val="Heading3"/>
        <w:rPr>
          <w:del w:id="315" w:author="Rachel McCollin" w:date="2012-11-21T14:13:00Z"/>
          <w:color w:val="auto"/>
        </w:rPr>
      </w:pPr>
      <w:del w:id="316" w:author="Rachel McCollin" w:date="2012-11-21T14:13:00Z">
        <w:r w:rsidDel="004D4311">
          <w:rPr>
            <w:color w:val="auto"/>
          </w:rPr>
          <w:delText>The DOCTYPE</w:delText>
        </w:r>
      </w:del>
    </w:p>
    <w:p w:rsidR="0067667F" w:rsidDel="004D4311" w:rsidRDefault="006F6683">
      <w:pPr>
        <w:pStyle w:val="Textbody"/>
        <w:rPr>
          <w:del w:id="317" w:author="Rachel McCollin" w:date="2012-11-21T14:13:00Z"/>
        </w:rPr>
      </w:pPr>
      <w:del w:id="318" w:author="Rachel McCollin" w:date="2012-11-21T14:13:00Z">
        <w:r w:rsidDel="004D4311">
          <w:delText xml:space="preserve">OK! Let's get started. The first thing we'll need is to assign the HTML5 DOCTYPE to our newly created </w:delText>
        </w:r>
        <w:r w:rsidDel="004D4311">
          <w:rPr>
            <w:rStyle w:val="CodeInTextPACKT"/>
          </w:rPr>
          <w:delText>index.html</w:delText>
        </w:r>
        <w:r w:rsidDel="004D4311">
          <w:delText xml:space="preserve"> file. This is not an HTML tag, it simply informs the web browser about what version of the HTML markup language the page is written in.</w:delText>
        </w:r>
      </w:del>
    </w:p>
    <w:p w:rsidR="0067667F" w:rsidRDefault="006F6683">
      <w:pPr>
        <w:pStyle w:val="Textbody"/>
      </w:pPr>
      <w:del w:id="319" w:author="Rachel McCollin" w:date="2012-11-21T14:14:00Z">
        <w:r w:rsidDel="004D4311">
          <w:delText>It's pretty important to</w:delText>
        </w:r>
      </w:del>
      <w:ins w:id="320" w:author="Rachel McCollin" w:date="2012-11-21T14:14:00Z">
        <w:r w:rsidR="004D4311">
          <w:t>You must</w:t>
        </w:r>
      </w:ins>
      <w:r>
        <w:t xml:space="preserve"> always specify the </w:t>
      </w:r>
      <w:r w:rsidR="00AA060C" w:rsidRPr="00AA060C">
        <w:rPr>
          <w:rStyle w:val="CodeInTextPACKT"/>
          <w:rPrChange w:id="321" w:author="Rachel McCollin" w:date="2012-11-21T14:15:00Z">
            <w:rPr>
              <w:sz w:val="16"/>
              <w:szCs w:val="16"/>
            </w:rPr>
          </w:rPrChange>
        </w:rPr>
        <w:t>DOCTYPE</w:t>
      </w:r>
      <w:r>
        <w:t xml:space="preserve"> in all HTML documents, so that the browser knows what type of document to expect. If you're familiar with the </w:t>
      </w:r>
      <w:r w:rsidR="00754ECC" w:rsidRPr="00AA060C">
        <w:rPr>
          <w:rStyle w:val="CodeInTextPACKT"/>
          <w:rPrChange w:id="322" w:author="Rachel McCollin" w:date="2012-11-21T14:15:00Z">
            <w:rPr>
              <w:sz w:val="16"/>
              <w:szCs w:val="16"/>
            </w:rPr>
          </w:rPrChange>
        </w:rPr>
        <w:t>DOCTYPE</w:t>
      </w:r>
      <w:del w:id="323" w:author="Rachel McCollin" w:date="2012-11-21T14:14:00Z">
        <w:r w:rsidR="00754ECC" w:rsidDel="004D4311">
          <w:delText>'</w:delText>
        </w:r>
      </w:del>
      <w:r w:rsidR="00754ECC">
        <w:t>s</w:t>
      </w:r>
      <w:r>
        <w:t xml:space="preserve"> for HTML 4.0 or XHTML Strict or Transitional you probably remember it being a fairly lengthy </w:t>
      </w:r>
      <w:del w:id="324" w:author="Rachel McCollin" w:date="2012-11-21T14:14:00Z">
        <w:r w:rsidDel="004D4311">
          <w:delText>bit of information</w:delText>
        </w:r>
      </w:del>
      <w:ins w:id="325" w:author="Rachel McCollin" w:date="2012-11-21T14:14:00Z">
        <w:r w:rsidR="004D4311">
          <w:t>line of code</w:t>
        </w:r>
      </w:ins>
      <w:r>
        <w:t xml:space="preserve">. </w:t>
      </w:r>
      <w:del w:id="326" w:author="Rachel McCollin" w:date="2012-11-21T14:16:00Z">
        <w:r w:rsidDel="00246D9F">
          <w:delText xml:space="preserve">That's because those </w:delText>
        </w:r>
        <w:commentRangeStart w:id="327"/>
        <w:r w:rsidR="00AA060C" w:rsidRPr="00AA060C">
          <w:rPr>
            <w:rStyle w:val="CodeInTextPACKT"/>
            <w:rPrChange w:id="328" w:author="Rachel McCollin" w:date="2012-11-21T14:16:00Z">
              <w:rPr>
                <w:sz w:val="16"/>
                <w:szCs w:val="16"/>
              </w:rPr>
            </w:rPrChange>
          </w:rPr>
          <w:delText>DOCTYPES</w:delText>
        </w:r>
        <w:commentRangeEnd w:id="327"/>
        <w:r w:rsidR="00AA060C" w:rsidRPr="00AA060C">
          <w:rPr>
            <w:rStyle w:val="CodeInTextPACKT"/>
            <w:rFonts w:eastAsia="Arial"/>
            <w:rPrChange w:id="329" w:author="Rachel McCollin" w:date="2012-11-21T14:16:00Z">
              <w:rPr>
                <w:rStyle w:val="CommentReference"/>
                <w:rFonts w:ascii="Times New Roman" w:eastAsia="Arial" w:hAnsi="Times New Roman" w:cs="Tahoma"/>
              </w:rPr>
            </w:rPrChange>
          </w:rPr>
          <w:commentReference w:id="327"/>
        </w:r>
        <w:r w:rsidR="00AA060C" w:rsidRPr="00AA060C">
          <w:rPr>
            <w:rStyle w:val="CodeInTextPACKT"/>
            <w:rPrChange w:id="330" w:author="Rachel McCollin" w:date="2012-11-21T14:16:00Z">
              <w:rPr>
                <w:sz w:val="16"/>
                <w:szCs w:val="16"/>
              </w:rPr>
            </w:rPrChange>
          </w:rPr>
          <w:delText xml:space="preserve"> </w:delText>
        </w:r>
        <w:r w:rsidDel="00246D9F">
          <w:delText>required a reference to a DTD, because HTML 4.01 was based on SGML and XHTML was the "XML-ification" of H</w:delText>
        </w:r>
      </w:del>
      <w:ins w:id="331" w:author="Rachel McCollin" w:date="2012-11-21T14:16:00Z">
        <w:r w:rsidR="00570092">
          <w:t>T</w:t>
        </w:r>
        <w:r w:rsidR="00246D9F">
          <w:t>he great news is that w</w:t>
        </w:r>
        <w:r w:rsidR="00570092">
          <w:t>ith HTML5, things just got a who</w:t>
        </w:r>
        <w:r w:rsidR="00246D9F">
          <w:t>le lot simpler.</w:t>
        </w:r>
      </w:ins>
      <w:del w:id="332" w:author="Rachel McCollin" w:date="2012-11-21T14:16:00Z">
        <w:r w:rsidDel="00246D9F">
          <w:delText>TML 4.0.</w:delText>
        </w:r>
      </w:del>
    </w:p>
    <w:p w:rsidR="00B30C77" w:rsidRDefault="006F6683">
      <w:pPr>
        <w:pStyle w:val="TipwithoutheadingPACKT"/>
        <w:numPr>
          <w:ins w:id="333" w:author="Rachel McCollin" w:date="2012-11-21T14:15:00Z"/>
        </w:numPr>
        <w:pPrChange w:id="334" w:author="Rachel McCollin" w:date="2012-11-21T14:15:00Z">
          <w:pPr>
            <w:pStyle w:val="Textbody"/>
          </w:pPr>
        </w:pPrChange>
      </w:pPr>
      <w:del w:id="335" w:author="Rachel McCollin" w:date="2012-11-21T14:17:00Z">
        <w:r w:rsidDel="00246D9F">
          <w:delText xml:space="preserve">HTML5 is not based on SGML, and doesn't require a reference to a DTD, </w:delText>
        </w:r>
      </w:del>
      <w:del w:id="336" w:author="Rachel McCollin" w:date="2012-11-21T14:15:00Z">
        <w:r w:rsidDel="004D4311">
          <w:delText>however</w:delText>
        </w:r>
      </w:del>
      <w:ins w:id="337" w:author="Rachel McCollin" w:date="2012-11-21T14:15:00Z">
        <w:r w:rsidR="004D4311">
          <w:t>Don’t forget</w:t>
        </w:r>
      </w:ins>
      <w:r>
        <w:t xml:space="preserve">, </w:t>
      </w:r>
      <w:ins w:id="338" w:author="Rachel McCollin" w:date="2012-11-21T14:15:00Z">
        <w:r w:rsidR="004D4311">
          <w:t xml:space="preserve">even though it’s such a simple declaration, </w:t>
        </w:r>
      </w:ins>
      <w:r>
        <w:t xml:space="preserve">you </w:t>
      </w:r>
      <w:r>
        <w:rPr>
          <w:i/>
          <w:iCs/>
        </w:rPr>
        <w:t>still</w:t>
      </w:r>
      <w:r>
        <w:t xml:space="preserve"> need the basic </w:t>
      </w:r>
      <w:r w:rsidR="00AA060C" w:rsidRPr="00AA060C">
        <w:rPr>
          <w:rStyle w:val="CodeInTextPACKT"/>
          <w:rPrChange w:id="339" w:author="Rachel McCollin" w:date="2012-11-21T14:15:00Z">
            <w:rPr>
              <w:sz w:val="16"/>
              <w:szCs w:val="16"/>
            </w:rPr>
          </w:rPrChange>
        </w:rPr>
        <w:t>DOCTYPE</w:t>
      </w:r>
      <w:r>
        <w:t xml:space="preserve"> declaration</w:t>
      </w:r>
      <w:ins w:id="340" w:author="Rachel McCollin" w:date="2012-11-21T14:15:00Z">
        <w:r w:rsidR="004D4311">
          <w:t xml:space="preserve"> when using HTML5.</w:t>
        </w:r>
      </w:ins>
      <w:del w:id="341" w:author="Rachel McCollin" w:date="2012-11-21T14:15:00Z">
        <w:r w:rsidDel="004D4311">
          <w:delText>.</w:delText>
        </w:r>
      </w:del>
    </w:p>
    <w:p w:rsidR="0067667F" w:rsidDel="00246D9F" w:rsidRDefault="006F6683">
      <w:pPr>
        <w:pStyle w:val="TFAPackt"/>
        <w:outlineLvl w:val="9"/>
        <w:rPr>
          <w:del w:id="342" w:author="Rachel McCollin" w:date="2012-11-21T14:17:00Z"/>
        </w:rPr>
      </w:pPr>
      <w:del w:id="343" w:author="Rachel McCollin" w:date="2012-11-21T14:17:00Z">
        <w:r w:rsidDel="00246D9F">
          <w:delText>Time for action: Setting up the HTML5 DOCTYPE delcaration</w:delText>
        </w:r>
      </w:del>
    </w:p>
    <w:p w:rsidR="00B30C77" w:rsidRDefault="006F6683">
      <w:pPr>
        <w:pStyle w:val="NumberedBulletEndPACKT"/>
        <w:rPr>
          <w:del w:id="344" w:author="Rachel McCollin" w:date="2012-11-21T14:12:00Z"/>
        </w:rPr>
        <w:pPrChange w:id="345" w:author="Unnati" w:date="2012-05-08T16:29:00Z">
          <w:pPr>
            <w:pStyle w:val="Standard"/>
          </w:pPr>
        </w:pPrChange>
      </w:pPr>
      <w:del w:id="346" w:author="Rachel McCollin" w:date="2012-11-21T14:12:00Z">
        <w:r w:rsidDel="004D4311">
          <w:delText>Here we go, in your index.php page add the following to the very first line in the document:</w:delText>
        </w:r>
      </w:del>
    </w:p>
    <w:p w:rsidR="0067667F" w:rsidDel="004D4311" w:rsidRDefault="006F6683">
      <w:pPr>
        <w:pStyle w:val="CodeEndPACKT"/>
        <w:rPr>
          <w:del w:id="347" w:author="Rachel McCollin" w:date="2012-11-21T14:12:00Z"/>
        </w:rPr>
      </w:pPr>
      <w:del w:id="348" w:author="Rachel McCollin" w:date="2012-11-21T14:12:00Z">
        <w:r w:rsidDel="004D4311">
          <w:delText>&lt;!DOCTYPE html&gt;</w:delText>
        </w:r>
      </w:del>
    </w:p>
    <w:p w:rsidR="0067667F" w:rsidDel="00246D9F" w:rsidRDefault="006F6683">
      <w:pPr>
        <w:pStyle w:val="WJHPackt"/>
        <w:outlineLvl w:val="9"/>
        <w:rPr>
          <w:del w:id="349" w:author="Rachel McCollin" w:date="2012-11-21T14:17:00Z"/>
        </w:rPr>
      </w:pPr>
      <w:del w:id="350" w:author="Rachel McCollin" w:date="2012-11-21T14:17:00Z">
        <w:r w:rsidDel="00246D9F">
          <w:delText>What just happened</w:delText>
        </w:r>
      </w:del>
    </w:p>
    <w:p w:rsidR="0067667F" w:rsidDel="00246D9F" w:rsidRDefault="006F6683">
      <w:pPr>
        <w:pStyle w:val="Textbody"/>
        <w:rPr>
          <w:del w:id="351" w:author="Rachel McCollin" w:date="2012-11-21T14:17:00Z"/>
        </w:rPr>
      </w:pPr>
      <w:del w:id="352" w:author="Rachel McCollin" w:date="2012-11-21T14:17:00Z">
        <w:r w:rsidDel="00246D9F">
          <w:delText xml:space="preserve">Pretty simple huh? That's the declaration for HTML5. Just make sure there's no empty lines or whitespace above it, as some browsers go into "quirks mode" if they can't read the declaration right away (we'll learn more about quirks mode in </w:delText>
        </w:r>
        <w:r w:rsidDel="00246D9F">
          <w:rPr>
            <w:rStyle w:val="ItalicsPACKT"/>
          </w:rPr>
          <w:delText>Chapter 5</w:delText>
        </w:r>
        <w:r w:rsidDel="00246D9F">
          <w:delText>)</w:delText>
        </w:r>
      </w:del>
    </w:p>
    <w:p w:rsidR="00B30C77" w:rsidRDefault="006F6683">
      <w:pPr>
        <w:pStyle w:val="Heading2"/>
        <w:pPrChange w:id="353" w:author="Rachel McCollin" w:date="2012-11-21T14:17:00Z">
          <w:pPr>
            <w:pStyle w:val="Heading3"/>
          </w:pPr>
        </w:pPrChange>
      </w:pPr>
      <w:r>
        <w:t>The semantic body</w:t>
      </w:r>
    </w:p>
    <w:p w:rsidR="0067667F" w:rsidRDefault="006F6683">
      <w:pPr>
        <w:pStyle w:val="Standard"/>
      </w:pPr>
      <w:r>
        <w:t xml:space="preserve">After our </w:t>
      </w:r>
      <w:r w:rsidRPr="005043E5">
        <w:rPr>
          <w:rStyle w:val="CodeInTextPACKT"/>
          <w:rPrChange w:id="354" w:author="Rachel McCollin" w:date="2012-11-22T15:41:00Z">
            <w:rPr/>
          </w:rPrChange>
        </w:rPr>
        <w:t>DOCTYPE</w:t>
      </w:r>
      <w:r>
        <w:t xml:space="preserve">, we can add the other essential requirements of an HTML file, the </w:t>
      </w:r>
      <w:r w:rsidRPr="005043E5">
        <w:rPr>
          <w:rStyle w:val="CodeInTextPACKT"/>
          <w:rPrChange w:id="355" w:author="Rachel McCollin" w:date="2012-11-22T15:41:00Z">
            <w:rPr/>
          </w:rPrChange>
        </w:rPr>
        <w:t>html</w:t>
      </w:r>
      <w:r>
        <w:t xml:space="preserve"> tags, </w:t>
      </w:r>
      <w:r w:rsidRPr="005043E5">
        <w:rPr>
          <w:rStyle w:val="CodeInTextPACKT"/>
          <w:rPrChange w:id="356" w:author="Rachel McCollin" w:date="2012-11-22T15:41:00Z">
            <w:rPr/>
          </w:rPrChange>
        </w:rPr>
        <w:t>head</w:t>
      </w:r>
      <w:r>
        <w:t xml:space="preserve"> tags, </w:t>
      </w:r>
      <w:r w:rsidRPr="005043E5">
        <w:rPr>
          <w:rStyle w:val="CodeInTextPACKT"/>
          <w:rPrChange w:id="357" w:author="Rachel McCollin" w:date="2012-11-22T15:41:00Z">
            <w:rPr/>
          </w:rPrChange>
        </w:rPr>
        <w:t>title</w:t>
      </w:r>
      <w:r>
        <w:t xml:space="preserve"> tags</w:t>
      </w:r>
      <w:ins w:id="358" w:author="Rachel McCollin" w:date="2012-11-22T15:41:00Z">
        <w:r w:rsidR="005043E5">
          <w:t xml:space="preserve"> </w:t>
        </w:r>
      </w:ins>
      <w:del w:id="359" w:author="Rachel McCollin" w:date="2012-11-22T15:41:00Z">
        <w:r w:rsidDel="005043E5">
          <w:delText xml:space="preserve">, </w:delText>
        </w:r>
      </w:del>
      <w:r>
        <w:t xml:space="preserve">and </w:t>
      </w:r>
      <w:r w:rsidRPr="005043E5">
        <w:rPr>
          <w:rStyle w:val="CodeInTextPACKT"/>
          <w:rPrChange w:id="360" w:author="Rachel McCollin" w:date="2012-11-22T15:41:00Z">
            <w:rPr/>
          </w:rPrChange>
        </w:rPr>
        <w:t>body</w:t>
      </w:r>
      <w:r>
        <w:t xml:space="preserve"> tags.</w:t>
      </w:r>
    </w:p>
    <w:p w:rsidR="0067667F" w:rsidRDefault="006F6683">
      <w:pPr>
        <w:pStyle w:val="TFAPackt"/>
        <w:outlineLvl w:val="9"/>
      </w:pPr>
      <w:r>
        <w:t>Time for action: Adding in basic HTML structure</w:t>
      </w:r>
    </w:p>
    <w:p w:rsidR="00B30C77" w:rsidRDefault="00246D9F">
      <w:pPr>
        <w:pStyle w:val="Standard"/>
        <w:numPr>
          <w:ins w:id="361" w:author="Rachel McCollin" w:date="2012-11-21T14:17:00Z"/>
        </w:numPr>
        <w:rPr>
          <w:ins w:id="362" w:author="Rachel McCollin" w:date="2012-11-21T14:17:00Z"/>
        </w:rPr>
        <w:pPrChange w:id="363" w:author="Rachel McCollin" w:date="2012-11-21T14:17:00Z">
          <w:pPr>
            <w:pStyle w:val="NumberedBulletEndPACKT"/>
          </w:pPr>
        </w:pPrChange>
      </w:pPr>
      <w:ins w:id="364" w:author="Rachel McCollin" w:date="2012-11-21T14:17:00Z">
        <w:r>
          <w:t>The next step is to give our HTML file some basic structure.</w:t>
        </w:r>
      </w:ins>
    </w:p>
    <w:p w:rsidR="00B30C77" w:rsidRDefault="006F6683">
      <w:pPr>
        <w:pStyle w:val="NumberedBulletEndPACKT"/>
        <w:pPrChange w:id="365" w:author="Unnati" w:date="2012-05-08T16:29:00Z">
          <w:pPr>
            <w:pStyle w:val="Textbody"/>
          </w:pPr>
        </w:pPrChange>
      </w:pPr>
      <w:commentRangeStart w:id="366"/>
      <w:del w:id="367" w:author="Rachel McCollin" w:date="2012-11-21T14:18:00Z">
        <w:r w:rsidDel="00246D9F">
          <w:delText>Next up, just</w:delText>
        </w:r>
      </w:del>
      <w:ins w:id="368" w:author="Rachel McCollin" w:date="2012-11-21T14:18:00Z">
        <w:r w:rsidR="00246D9F">
          <w:t>Immediately</w:t>
        </w:r>
      </w:ins>
      <w:r>
        <w:t xml:space="preserve"> </w:t>
      </w:r>
      <w:r>
        <w:rPr>
          <w:rStyle w:val="ItalicsPACKT"/>
        </w:rPr>
        <w:t>below</w:t>
      </w:r>
      <w:r>
        <w:t xml:space="preserve"> the </w:t>
      </w:r>
      <w:r w:rsidRPr="00B30C77">
        <w:rPr>
          <w:rStyle w:val="CodeInTextPACKT"/>
          <w:rPrChange w:id="369" w:author="Rachel McCollin" w:date="2012-11-22T14:51:00Z">
            <w:rPr/>
          </w:rPrChange>
        </w:rPr>
        <w:t>DOCTYPE</w:t>
      </w:r>
      <w:r>
        <w:t xml:space="preserve"> declaration, </w:t>
      </w:r>
      <w:del w:id="370" w:author="Rachel McCollin" w:date="2012-11-21T14:18:00Z">
        <w:r w:rsidDel="00246D9F">
          <w:delText xml:space="preserve">we'll </w:delText>
        </w:r>
      </w:del>
      <w:r>
        <w:t xml:space="preserve">add in </w:t>
      </w:r>
      <w:del w:id="371" w:author="Rachel McCollin" w:date="2012-11-21T14:18:00Z">
        <w:r w:rsidDel="00246D9F">
          <w:delText xml:space="preserve">our </w:delText>
        </w:r>
      </w:del>
      <w:ins w:id="372" w:author="Rachel McCollin" w:date="2012-11-21T14:18:00Z">
        <w:r w:rsidR="00246D9F">
          <w:t xml:space="preserve">the </w:t>
        </w:r>
      </w:ins>
      <w:r>
        <w:t xml:space="preserve">basic HTML markup structure </w:t>
      </w:r>
      <w:del w:id="373" w:author="Rachel McCollin" w:date="2012-11-21T14:18:00Z">
        <w:r w:rsidDel="00246D9F">
          <w:delText>that every page needs</w:delText>
        </w:r>
      </w:del>
      <w:ins w:id="374" w:author="Rachel McCollin" w:date="2012-11-21T14:18:00Z">
        <w:r w:rsidR="00246D9F">
          <w:t>required for any web page to work</w:t>
        </w:r>
      </w:ins>
      <w:r>
        <w:t>:</w:t>
      </w:r>
      <w:commentRangeEnd w:id="366"/>
      <w:r w:rsidR="00E1691F">
        <w:rPr>
          <w:rStyle w:val="CommentReference"/>
          <w:rFonts w:ascii="Times New Roman" w:eastAsia="Arial" w:hAnsi="Times New Roman" w:cs="Tahoma"/>
        </w:rPr>
        <w:commentReference w:id="366"/>
      </w:r>
    </w:p>
    <w:p w:rsidR="0067667F" w:rsidDel="00246D9F" w:rsidRDefault="006F6683">
      <w:pPr>
        <w:pStyle w:val="CodePACKT"/>
        <w:rPr>
          <w:del w:id="375" w:author="Rachel McCollin" w:date="2012-11-21T14:18:00Z"/>
        </w:rPr>
      </w:pPr>
      <w:del w:id="376" w:author="Rachel McCollin" w:date="2012-11-21T14:18:00Z">
        <w:r w:rsidDel="00246D9F">
          <w:delText>...</w:delText>
        </w:r>
      </w:del>
    </w:p>
    <w:p w:rsidR="0067667F" w:rsidRDefault="006F6683">
      <w:pPr>
        <w:pStyle w:val="CodePACKT"/>
      </w:pPr>
      <w:r>
        <w:t>&lt;html dir="ltr" lang="en-US"&gt;</w:t>
      </w:r>
    </w:p>
    <w:p w:rsidR="0067667F" w:rsidRDefault="006F6683">
      <w:pPr>
        <w:pStyle w:val="CodePACKT"/>
      </w:pPr>
      <w:r>
        <w:t>&lt;head&gt;</w:t>
      </w:r>
    </w:p>
    <w:p w:rsidR="0067667F" w:rsidRDefault="006F6683">
      <w:pPr>
        <w:pStyle w:val="CodePACKT"/>
      </w:pPr>
      <w:r>
        <w:t>&lt;meta charset="UTF-8" /&gt;</w:t>
      </w:r>
    </w:p>
    <w:p w:rsidR="0067667F" w:rsidRDefault="006F6683">
      <w:pPr>
        <w:pStyle w:val="CodePACKT"/>
      </w:pPr>
      <w:r>
        <w:t xml:space="preserve">   &lt;title&gt; &lt;/title&gt;</w:t>
      </w:r>
    </w:p>
    <w:p w:rsidR="0067667F" w:rsidRDefault="006F6683">
      <w:pPr>
        <w:pStyle w:val="CodePACKT"/>
      </w:pPr>
      <w:r>
        <w:t>&lt;/head&gt;</w:t>
      </w:r>
    </w:p>
    <w:p w:rsidR="0067667F" w:rsidRDefault="0067667F">
      <w:pPr>
        <w:pStyle w:val="CodePACKT"/>
      </w:pPr>
    </w:p>
    <w:p w:rsidR="0067667F" w:rsidRDefault="006F6683">
      <w:pPr>
        <w:pStyle w:val="CodePACKT"/>
      </w:pPr>
      <w:r>
        <w:t>&lt;body&gt;</w:t>
      </w:r>
    </w:p>
    <w:p w:rsidR="0067667F" w:rsidRDefault="0067667F">
      <w:pPr>
        <w:pStyle w:val="CodePACKT"/>
      </w:pPr>
    </w:p>
    <w:p w:rsidR="0067667F" w:rsidRDefault="006F6683">
      <w:pPr>
        <w:pStyle w:val="CodePACKT"/>
      </w:pPr>
      <w:r>
        <w:t>&lt;/body&gt;</w:t>
      </w:r>
    </w:p>
    <w:p w:rsidR="0067667F" w:rsidRDefault="006F6683">
      <w:pPr>
        <w:pStyle w:val="CodeEndPACKT"/>
        <w:rPr>
          <w:ins w:id="377" w:author="Rachel McCollin" w:date="2012-11-21T14:18:00Z"/>
        </w:rPr>
      </w:pPr>
      <w:r>
        <w:t>&lt;/html&gt;</w:t>
      </w:r>
    </w:p>
    <w:p w:rsidR="00B30C77" w:rsidRDefault="00246D9F">
      <w:pPr>
        <w:pStyle w:val="NumberedBulletPACKT"/>
        <w:numPr>
          <w:ins w:id="378" w:author="Rachel McCollin" w:date="2012-11-21T14:18:00Z"/>
        </w:numPr>
        <w:pPrChange w:id="379" w:author="Rachel McCollin" w:date="2012-11-21T14:18:00Z">
          <w:pPr>
            <w:pStyle w:val="CodeEndPACKT"/>
          </w:pPr>
        </w:pPrChange>
      </w:pPr>
      <w:ins w:id="380" w:author="Rachel McCollin" w:date="2012-11-21T14:18:00Z">
        <w:r>
          <w:t xml:space="preserve">Save your </w:t>
        </w:r>
        <w:r w:rsidRPr="00B30C77">
          <w:rPr>
            <w:rStyle w:val="CodeInTextPACKT"/>
            <w:rPrChange w:id="381" w:author="Rachel McCollin" w:date="2012-11-22T14:51:00Z">
              <w:rPr/>
            </w:rPrChange>
          </w:rPr>
          <w:t>index.html</w:t>
        </w:r>
        <w:r>
          <w:t xml:space="preserve"> file.</w:t>
        </w:r>
      </w:ins>
    </w:p>
    <w:p w:rsidR="0067667F" w:rsidRDefault="006F6683">
      <w:pPr>
        <w:pStyle w:val="WJHPackt"/>
        <w:outlineLvl w:val="9"/>
      </w:pPr>
      <w:r>
        <w:t>What just happened?</w:t>
      </w:r>
    </w:p>
    <w:p w:rsidR="0067667F" w:rsidRDefault="006F6683">
      <w:pPr>
        <w:pStyle w:val="Textbody"/>
        <w:rPr>
          <w:ins w:id="382" w:author="Rachel McCollin" w:date="2012-11-21T14:19:00Z"/>
        </w:rPr>
      </w:pPr>
      <w:r>
        <w:t xml:space="preserve">Our page now has the core HTML structure that all site pages need. It has defining </w:t>
      </w:r>
      <w:r>
        <w:rPr>
          <w:rStyle w:val="CodeInTextPACKT"/>
        </w:rPr>
        <w:t>html</w:t>
      </w:r>
      <w:r>
        <w:t xml:space="preserve"> tags, </w:t>
      </w:r>
      <w:r>
        <w:rPr>
          <w:rStyle w:val="CodeInTextPACKT"/>
        </w:rPr>
        <w:t>head</w:t>
      </w:r>
      <w:r>
        <w:t xml:space="preserve"> tags where meta and other defining and included information are placed, and most importantly, </w:t>
      </w:r>
      <w:r>
        <w:rPr>
          <w:rStyle w:val="CodeInTextPACKT"/>
        </w:rPr>
        <w:t>body</w:t>
      </w:r>
      <w:r>
        <w:t xml:space="preserve"> tags. HTML </w:t>
      </w:r>
      <w:r>
        <w:rPr>
          <w:rStyle w:val="CodeInTextPACKT"/>
        </w:rPr>
        <w:t>body</w:t>
      </w:r>
      <w:r>
        <w:t xml:space="preserve"> tags are where everything that's seen on a web page goes.</w:t>
      </w:r>
    </w:p>
    <w:p w:rsidR="00246D9F" w:rsidRDefault="00246D9F">
      <w:pPr>
        <w:pStyle w:val="Textbody"/>
        <w:numPr>
          <w:ins w:id="383" w:author="Rachel McCollin" w:date="2012-11-21T14:19:00Z"/>
        </w:numPr>
      </w:pPr>
      <w:ins w:id="384" w:author="Rachel McCollin" w:date="2012-11-21T14:19:00Z">
        <w:r>
          <w:t>Now we’ll add some more elements for our theme’s content.</w:t>
        </w:r>
      </w:ins>
    </w:p>
    <w:p w:rsidR="0067667F" w:rsidRDefault="006F6683">
      <w:pPr>
        <w:pStyle w:val="TFAPackt"/>
        <w:outlineLvl w:val="9"/>
      </w:pPr>
      <w:r>
        <w:t>Time for action: Adding in the semantic structure</w:t>
      </w:r>
    </w:p>
    <w:p w:rsidR="00B30C77" w:rsidRDefault="00246D9F">
      <w:pPr>
        <w:pStyle w:val="Standard"/>
        <w:numPr>
          <w:ins w:id="385" w:author="Rachel McCollin" w:date="2012-11-21T14:19:00Z"/>
        </w:numPr>
        <w:rPr>
          <w:ins w:id="386" w:author="Rachel McCollin" w:date="2012-11-21T14:19:00Z"/>
        </w:rPr>
        <w:pPrChange w:id="387" w:author="Rachel McCollin" w:date="2012-11-21T14:19:00Z">
          <w:pPr>
            <w:pStyle w:val="NumberedBulletEndPACKT"/>
          </w:pPr>
        </w:pPrChange>
      </w:pPr>
      <w:ins w:id="388" w:author="Rachel McCollin" w:date="2012-11-21T14:19:00Z">
        <w:r>
          <w:t xml:space="preserve">The markup for our </w:t>
        </w:r>
      </w:ins>
      <w:ins w:id="389" w:author="Rachel McCollin" w:date="2012-11-21T14:20:00Z">
        <w:r>
          <w:t>mockup</w:t>
        </w:r>
      </w:ins>
      <w:ins w:id="390" w:author="Rachel McCollin" w:date="2012-11-21T14:19:00Z">
        <w:r>
          <w:t xml:space="preserve"> now needs to go between those </w:t>
        </w:r>
        <w:r w:rsidRPr="00B30C77">
          <w:rPr>
            <w:rStyle w:val="CodeInTextPACKT"/>
            <w:rPrChange w:id="391" w:author="Rachel McCollin" w:date="2012-11-22T14:51:00Z">
              <w:rPr/>
            </w:rPrChange>
          </w:rPr>
          <w:t>body</w:t>
        </w:r>
        <w:r>
          <w:t xml:space="preserve"> tags we created.</w:t>
        </w:r>
      </w:ins>
    </w:p>
    <w:p w:rsidR="00B30C77" w:rsidRDefault="006F6683">
      <w:pPr>
        <w:pStyle w:val="NumberedBulletEndPACKT"/>
        <w:pPrChange w:id="392" w:author="Unnati" w:date="2012-05-08T16:29:00Z">
          <w:pPr>
            <w:pStyle w:val="Standard"/>
          </w:pPr>
        </w:pPrChange>
      </w:pPr>
      <w:commentRangeStart w:id="393"/>
      <w:del w:id="394" w:author="Rachel McCollin" w:date="2012-11-21T14:20:00Z">
        <w:r w:rsidDel="00246D9F">
          <w:delText xml:space="preserve">Now that we have the core structure in place. Most importantly those </w:delText>
        </w:r>
        <w:r w:rsidDel="00246D9F">
          <w:rPr>
            <w:rStyle w:val="CodeInTextPACKT"/>
          </w:rPr>
          <w:delText>body</w:delText>
        </w:r>
        <w:r w:rsidDel="00246D9F">
          <w:delText xml:space="preserve"> tags, let's</w:delText>
        </w:r>
      </w:del>
      <w:ins w:id="395" w:author="Rachel McCollin" w:date="2012-11-21T14:20:00Z">
        <w:r w:rsidR="00246D9F">
          <w:t xml:space="preserve">Between your </w:t>
        </w:r>
      </w:ins>
      <w:ins w:id="396" w:author="Rachel McCollin" w:date="2012-11-22T14:36:00Z">
        <w:r w:rsidR="0091768E" w:rsidRPr="00B30C77">
          <w:rPr>
            <w:rStyle w:val="CodeInTextPACKT"/>
            <w:rPrChange w:id="397" w:author="Rachel McCollin" w:date="2012-11-22T14:51:00Z">
              <w:rPr/>
            </w:rPrChange>
          </w:rPr>
          <w:t>&lt;</w:t>
        </w:r>
      </w:ins>
      <w:ins w:id="398" w:author="Rachel McCollin" w:date="2012-11-21T14:20:00Z">
        <w:r w:rsidR="00246D9F" w:rsidRPr="00B30C77">
          <w:rPr>
            <w:rStyle w:val="CodeInTextPACKT"/>
            <w:rPrChange w:id="399" w:author="Rachel McCollin" w:date="2012-11-22T14:51:00Z">
              <w:rPr/>
            </w:rPrChange>
          </w:rPr>
          <w:t>body</w:t>
        </w:r>
      </w:ins>
      <w:ins w:id="400" w:author="Rachel McCollin" w:date="2012-11-22T14:36:00Z">
        <w:r w:rsidR="0091768E" w:rsidRPr="00B30C77">
          <w:rPr>
            <w:rStyle w:val="CodeInTextPACKT"/>
            <w:rPrChange w:id="401" w:author="Rachel McCollin" w:date="2012-11-22T14:51:00Z">
              <w:rPr/>
            </w:rPrChange>
          </w:rPr>
          <w:t>&gt;</w:t>
        </w:r>
      </w:ins>
      <w:ins w:id="402" w:author="Rachel McCollin" w:date="2012-11-21T14:20:00Z">
        <w:r w:rsidR="00246D9F">
          <w:t xml:space="preserve"> tags</w:t>
        </w:r>
      </w:ins>
      <w:ins w:id="403" w:author="Rachel McCollin" w:date="2012-11-22T14:36:00Z">
        <w:r w:rsidR="0091768E">
          <w:t xml:space="preserve"> in index.html</w:t>
        </w:r>
      </w:ins>
      <w:ins w:id="404" w:author="Rachel McCollin" w:date="2012-11-21T14:20:00Z">
        <w:r w:rsidR="00246D9F">
          <w:t>,</w:t>
        </w:r>
      </w:ins>
      <w:r>
        <w:t xml:space="preserve"> add </w:t>
      </w:r>
      <w:del w:id="405" w:author="Rachel McCollin" w:date="2012-11-22T14:35:00Z">
        <w:r w:rsidDel="0091768E">
          <w:delText xml:space="preserve">in a </w:delText>
        </w:r>
      </w:del>
      <w:ins w:id="406" w:author="Rachel McCollin" w:date="2012-11-22T14:35:00Z">
        <w:r w:rsidR="0091768E">
          <w:t>the code for</w:t>
        </w:r>
      </w:ins>
      <w:ins w:id="407" w:author="Rachel McCollin" w:date="2012-11-22T14:36:00Z">
        <w:r w:rsidR="0091768E">
          <w:t xml:space="preserve"> a </w:t>
        </w:r>
      </w:ins>
      <w:r>
        <w:t xml:space="preserve">very basic semantic overview of </w:t>
      </w:r>
      <w:del w:id="408" w:author="Rachel McCollin" w:date="2012-11-21T14:20:00Z">
        <w:r w:rsidDel="00246D9F">
          <w:delText xml:space="preserve">our </w:delText>
        </w:r>
      </w:del>
      <w:ins w:id="409" w:author="Rachel McCollin" w:date="2012-11-21T14:20:00Z">
        <w:r w:rsidR="00246D9F">
          <w:t xml:space="preserve">your </w:t>
        </w:r>
      </w:ins>
      <w:r>
        <w:t>theme</w:t>
      </w:r>
      <w:del w:id="410" w:author="Rachel McCollin" w:date="2012-11-22T15:41:00Z">
        <w:r w:rsidDel="005043E5">
          <w:delText>'s</w:delText>
        </w:r>
      </w:del>
      <w:del w:id="411" w:author="Rachel McCollin" w:date="2012-11-22T14:36:00Z">
        <w:r w:rsidDel="0091768E">
          <w:delText xml:space="preserve"> content right </w:delText>
        </w:r>
        <w:r w:rsidDel="0091768E">
          <w:rPr>
            <w:rStyle w:val="ItalicsPACKT"/>
          </w:rPr>
          <w:delText>in between</w:delText>
        </w:r>
        <w:r w:rsidDel="0091768E">
          <w:delText xml:space="preserve"> the </w:delText>
        </w:r>
        <w:r w:rsidDel="0091768E">
          <w:rPr>
            <w:rStyle w:val="CodeInTextPACKT"/>
          </w:rPr>
          <w:delText>body</w:delText>
        </w:r>
        <w:r w:rsidDel="0091768E">
          <w:delText xml:space="preserve"> tags</w:delText>
        </w:r>
      </w:del>
      <w:r>
        <w:t>:</w:t>
      </w:r>
      <w:commentRangeEnd w:id="393"/>
      <w:r w:rsidR="00E1691F">
        <w:rPr>
          <w:rStyle w:val="CommentReference"/>
          <w:rFonts w:ascii="Times New Roman" w:eastAsia="Arial" w:hAnsi="Times New Roman" w:cs="Tahoma"/>
        </w:rPr>
        <w:commentReference w:id="393"/>
      </w:r>
    </w:p>
    <w:p w:rsidR="0067667F" w:rsidDel="00246D9F" w:rsidRDefault="006F6683">
      <w:pPr>
        <w:pStyle w:val="CodePACKT"/>
        <w:rPr>
          <w:del w:id="412" w:author="Rachel McCollin" w:date="2012-11-21T14:21:00Z"/>
        </w:rPr>
      </w:pPr>
      <w:del w:id="413" w:author="Rachel McCollin" w:date="2012-11-21T14:21:00Z">
        <w:r w:rsidDel="00246D9F">
          <w:delText>...</w:delText>
        </w:r>
      </w:del>
    </w:p>
    <w:p w:rsidR="0067667F" w:rsidRDefault="006F6683">
      <w:pPr>
        <w:pStyle w:val="CodePACKT"/>
      </w:pPr>
      <w:r>
        <w:t>&lt;div id="container"&gt;&lt;!--layout container--&gt;</w:t>
      </w:r>
    </w:p>
    <w:p w:rsidR="0067667F" w:rsidRDefault="006F6683">
      <w:pPr>
        <w:pStyle w:val="CodePACKT"/>
      </w:pPr>
      <w:r>
        <w:t>&lt;header&gt;</w:t>
      </w:r>
    </w:p>
    <w:p w:rsidR="0067667F" w:rsidRDefault="006F6683">
      <w:pPr>
        <w:pStyle w:val="CodePACKT"/>
      </w:pPr>
      <w:r>
        <w:t xml:space="preserve">&lt;em&gt;Header:&lt;/em&gt; background image and text </w:t>
      </w:r>
      <w:del w:id="414" w:author="Rachel McCollin" w:date="2012-11-22T14:41:00Z">
        <w:r w:rsidDel="00754ECC">
          <w:delText>elments</w:delText>
        </w:r>
      </w:del>
      <w:ins w:id="415" w:author="Rachel McCollin" w:date="2012-11-22T14:41:00Z">
        <w:r w:rsidR="00754ECC">
          <w:t>elements</w:t>
        </w:r>
      </w:ins>
      <w:r>
        <w:t xml:space="preserve"> for header will go inside this div.</w:t>
      </w:r>
    </w:p>
    <w:p w:rsidR="0067667F" w:rsidRDefault="006F6683">
      <w:pPr>
        <w:pStyle w:val="CodePACKT"/>
      </w:pPr>
      <w:r>
        <w:t>&lt;/header&gt;&lt;!--//header--&gt;</w:t>
      </w:r>
    </w:p>
    <w:p w:rsidR="0067667F" w:rsidRDefault="0067667F">
      <w:pPr>
        <w:pStyle w:val="CodePACKT"/>
      </w:pPr>
    </w:p>
    <w:p w:rsidR="0067667F" w:rsidRDefault="006F6683">
      <w:pPr>
        <w:pStyle w:val="CodePACKT"/>
      </w:pPr>
      <w:r>
        <w:t>&lt;!-- Begin #container2 this holds the content and sidebars--&gt;</w:t>
      </w:r>
    </w:p>
    <w:p w:rsidR="0067667F" w:rsidRDefault="006F6683">
      <w:pPr>
        <w:pStyle w:val="CodePACKT"/>
      </w:pPr>
      <w:r>
        <w:t>&lt;div id="container2"&gt;</w:t>
      </w:r>
    </w:p>
    <w:p w:rsidR="0067667F" w:rsidRDefault="0067667F">
      <w:pPr>
        <w:pStyle w:val="CodePACKT"/>
      </w:pPr>
    </w:p>
    <w:p w:rsidR="0067667F" w:rsidRDefault="006F6683">
      <w:pPr>
        <w:pStyle w:val="CodePACKT"/>
      </w:pPr>
      <w:r>
        <w:t>&lt;!-- Begin first section holds the left content columns--&gt;</w:t>
      </w:r>
    </w:p>
    <w:p w:rsidR="0067667F" w:rsidRDefault="006F6683">
      <w:pPr>
        <w:pStyle w:val="CodePACKT"/>
      </w:pPr>
      <w:r>
        <w:t>&lt;section&gt;</w:t>
      </w:r>
    </w:p>
    <w:p w:rsidR="0067667F" w:rsidRDefault="006F6683">
      <w:pPr>
        <w:pStyle w:val="CodePACKT"/>
      </w:pPr>
      <w:r>
        <w:t>&lt;!-- Begin content --&gt;</w:t>
      </w:r>
    </w:p>
    <w:p w:rsidR="0067667F" w:rsidRDefault="006F6683">
      <w:pPr>
        <w:pStyle w:val="CodePACKT"/>
      </w:pPr>
      <w:r>
        <w:t>&lt;article&gt;</w:t>
      </w:r>
    </w:p>
    <w:p w:rsidR="0067667F" w:rsidRDefault="006F6683">
      <w:pPr>
        <w:pStyle w:val="CodePACKT"/>
      </w:pPr>
      <w:r>
        <w:t>&lt;em&gt;Main Content:&lt;/em&gt; Post content will go here inside this div.</w:t>
      </w:r>
    </w:p>
    <w:p w:rsidR="0067667F" w:rsidRDefault="006F6683">
      <w:pPr>
        <w:pStyle w:val="CodePACKT"/>
      </w:pPr>
      <w:r>
        <w:t>&lt;/article&gt;</w:t>
      </w:r>
    </w:p>
    <w:p w:rsidR="0067667F" w:rsidRDefault="006F6683">
      <w:pPr>
        <w:pStyle w:val="CodePACKT"/>
      </w:pPr>
      <w:r>
        <w:t>&lt;/section&gt;</w:t>
      </w:r>
    </w:p>
    <w:p w:rsidR="0067667F" w:rsidRDefault="0067667F">
      <w:pPr>
        <w:pStyle w:val="CodePACKT"/>
      </w:pPr>
    </w:p>
    <w:p w:rsidR="0067667F" w:rsidRDefault="006F6683">
      <w:pPr>
        <w:pStyle w:val="CodePACKT"/>
      </w:pPr>
      <w:r>
        <w:t>&lt;!-- Second section holds the right columns--&gt;</w:t>
      </w:r>
    </w:p>
    <w:p w:rsidR="0067667F" w:rsidRDefault="006F6683">
      <w:pPr>
        <w:pStyle w:val="CodePACKT"/>
      </w:pPr>
      <w:r>
        <w:t>&lt;section&gt;</w:t>
      </w:r>
    </w:p>
    <w:p w:rsidR="0067667F" w:rsidRDefault="006F6683">
      <w:pPr>
        <w:pStyle w:val="CodePACKT"/>
      </w:pPr>
      <w:r>
        <w:t>&lt;!-- #left sidebar --&gt;</w:t>
      </w:r>
    </w:p>
    <w:p w:rsidR="0067667F" w:rsidRDefault="006F6683">
      <w:pPr>
        <w:pStyle w:val="CodePACKT"/>
      </w:pPr>
      <w:r>
        <w:t>&lt;aside class="sidebar1"&gt;</w:t>
      </w:r>
    </w:p>
    <w:p w:rsidR="0067667F" w:rsidRDefault="006F6683">
      <w:pPr>
        <w:pStyle w:val="CodePACKT"/>
      </w:pPr>
      <w:r>
        <w:t>&lt;em&gt;Left Side Bar:&lt;/em&gt; Will contain WordPress content related links</w:t>
      </w:r>
    </w:p>
    <w:p w:rsidR="0067667F" w:rsidRDefault="006F6683">
      <w:pPr>
        <w:pStyle w:val="CodePACKT"/>
      </w:pPr>
      <w:r>
        <w:t>&lt;/aside&gt;&lt;!--//.sidebar1  --&gt;</w:t>
      </w:r>
    </w:p>
    <w:p w:rsidR="0067667F" w:rsidRDefault="0067667F">
      <w:pPr>
        <w:pStyle w:val="CodePACKT"/>
      </w:pPr>
    </w:p>
    <w:p w:rsidR="0067667F" w:rsidRDefault="006F6683">
      <w:pPr>
        <w:pStyle w:val="CodePACKT"/>
      </w:pPr>
      <w:r>
        <w:t>&lt;!-- #right sidebar --&gt;</w:t>
      </w:r>
    </w:p>
    <w:p w:rsidR="0067667F" w:rsidRDefault="006F6683">
      <w:pPr>
        <w:pStyle w:val="CodePACKT"/>
      </w:pPr>
      <w:r>
        <w:t>&lt;aside class="sidebar2"&gt;</w:t>
      </w:r>
    </w:p>
    <w:p w:rsidR="0067667F" w:rsidRDefault="006F6683">
      <w:pPr>
        <w:pStyle w:val="CodePACKT"/>
      </w:pPr>
      <w:r>
        <w:t>&lt;em&gt;Right Side Bar:&lt;/em&gt; This will include additional ads, or non-content relevant items.</w:t>
      </w:r>
    </w:p>
    <w:p w:rsidR="0067667F" w:rsidRDefault="006F6683">
      <w:pPr>
        <w:pStyle w:val="CodePACKT"/>
      </w:pPr>
      <w:r>
        <w:t>&lt;/aside&gt;&lt;!--//.sidebar2--&gt;</w:t>
      </w:r>
    </w:p>
    <w:p w:rsidR="0067667F" w:rsidRDefault="006F6683">
      <w:pPr>
        <w:pStyle w:val="CodePACKT"/>
      </w:pPr>
      <w:r>
        <w:t>&lt;/section&gt;</w:t>
      </w:r>
    </w:p>
    <w:p w:rsidR="0067667F" w:rsidRDefault="0067667F">
      <w:pPr>
        <w:pStyle w:val="CodePACKT"/>
      </w:pPr>
    </w:p>
    <w:p w:rsidR="0067667F" w:rsidRDefault="006F6683">
      <w:pPr>
        <w:pStyle w:val="CodePACKT"/>
      </w:pPr>
      <w:r>
        <w:t>&lt;/div&gt;&lt;!--//#container2--&gt;</w:t>
      </w:r>
    </w:p>
    <w:p w:rsidR="0067667F" w:rsidRDefault="0067667F">
      <w:pPr>
        <w:pStyle w:val="CodePACKT"/>
      </w:pPr>
    </w:p>
    <w:p w:rsidR="0067667F" w:rsidRDefault="006F6683">
      <w:pPr>
        <w:pStyle w:val="CodePACKT"/>
      </w:pPr>
      <w:r>
        <w:t>&lt;nav id="mainNav"&gt;</w:t>
      </w:r>
    </w:p>
    <w:p w:rsidR="0067667F" w:rsidRDefault="006F6683">
      <w:pPr>
        <w:pStyle w:val="CodePACKT"/>
      </w:pPr>
      <w:r>
        <w:t>&lt;em&gt;Top Nav:&lt;/em&gt; For reading through straight text, it's best to have links at bottom (css will place it up top, for visual ease of use)</w:t>
      </w:r>
    </w:p>
    <w:p w:rsidR="0067667F" w:rsidRDefault="006F6683">
      <w:pPr>
        <w:pStyle w:val="CodePACKT"/>
      </w:pPr>
      <w:r>
        <w:t>&lt;/nav&gt;&lt;!--//mainNav--&gt;</w:t>
      </w:r>
    </w:p>
    <w:p w:rsidR="0067667F" w:rsidRDefault="0067667F">
      <w:pPr>
        <w:pStyle w:val="CodePACKT"/>
      </w:pPr>
    </w:p>
    <w:p w:rsidR="0067667F" w:rsidRDefault="006F6683">
      <w:pPr>
        <w:pStyle w:val="CodePACKT"/>
      </w:pPr>
      <w:r>
        <w:t>&lt;/div&gt;&lt;!--//container--&gt;</w:t>
      </w:r>
    </w:p>
    <w:p w:rsidR="0067667F" w:rsidRDefault="0067667F">
      <w:pPr>
        <w:pStyle w:val="CodePACKT"/>
      </w:pPr>
    </w:p>
    <w:p w:rsidR="0067667F" w:rsidRDefault="006F6683">
      <w:pPr>
        <w:pStyle w:val="CodePACKT"/>
      </w:pPr>
      <w:r>
        <w:t>&lt;footer&gt;</w:t>
      </w:r>
    </w:p>
    <w:p w:rsidR="0067667F" w:rsidRDefault="006F6683">
      <w:pPr>
        <w:pStyle w:val="CodePACKT"/>
      </w:pPr>
      <w:r>
        <w:t>&lt;em&gt;Footer:&lt;/em&gt; Useful information and quick links for CSS design users who've had to scroll to the bottom plus site information and copyright will go here</w:t>
      </w:r>
    </w:p>
    <w:p w:rsidR="0067667F" w:rsidRDefault="0067667F">
      <w:pPr>
        <w:pStyle w:val="CodePACKT"/>
      </w:pPr>
    </w:p>
    <w:p w:rsidR="0067667F" w:rsidRDefault="006F6683">
      <w:pPr>
        <w:pStyle w:val="CodePACKT"/>
        <w:rPr>
          <w:ins w:id="416" w:author="Rachel McCollin" w:date="2012-11-22T14:36:00Z"/>
        </w:rPr>
      </w:pPr>
      <w:r>
        <w:t>&lt;/footer&gt;</w:t>
      </w:r>
    </w:p>
    <w:p w:rsidR="00F62F0B" w:rsidRDefault="00F62F0B" w:rsidP="00F62F0B">
      <w:pPr>
        <w:pStyle w:val="NumberedBulletPACKT"/>
        <w:numPr>
          <w:ins w:id="417" w:author="Rachel McCollin" w:date="2012-11-22T14:36:00Z"/>
        </w:numPr>
        <w:pPrChange w:id="418" w:author="Rachel McCollin" w:date="2012-11-22T14:36:00Z">
          <w:pPr>
            <w:pStyle w:val="CodePACKT"/>
          </w:pPr>
        </w:pPrChange>
      </w:pPr>
      <w:ins w:id="419" w:author="Rachel McCollin" w:date="2012-11-22T14:36:00Z">
        <w:r>
          <w:t xml:space="preserve">Save your </w:t>
        </w:r>
        <w:r w:rsidRPr="00B30C77">
          <w:rPr>
            <w:rStyle w:val="CodeInTextPACKT"/>
            <w:rPrChange w:id="420" w:author="Rachel McCollin" w:date="2012-11-22T14:52:00Z">
              <w:rPr/>
            </w:rPrChange>
          </w:rPr>
          <w:t>index.html</w:t>
        </w:r>
        <w:r>
          <w:t xml:space="preserve"> file.</w:t>
        </w:r>
      </w:ins>
    </w:p>
    <w:p w:rsidR="0067667F" w:rsidDel="00246D9F" w:rsidRDefault="006F6683">
      <w:pPr>
        <w:pStyle w:val="CodeEndPACKT"/>
        <w:rPr>
          <w:del w:id="421" w:author="Rachel McCollin" w:date="2012-11-21T14:21:00Z"/>
        </w:rPr>
      </w:pPr>
      <w:del w:id="422" w:author="Rachel McCollin" w:date="2012-11-21T14:21:00Z">
        <w:r w:rsidDel="00246D9F">
          <w:delText>...</w:delText>
        </w:r>
      </w:del>
    </w:p>
    <w:p w:rsidR="00B30C77" w:rsidRDefault="00246D9F">
      <w:pPr>
        <w:pStyle w:val="WJHPackt"/>
        <w:numPr>
          <w:ins w:id="423" w:author="Rachel McCollin" w:date="2012-11-21T14:21:00Z"/>
        </w:numPr>
        <w:rPr>
          <w:ins w:id="424" w:author="Rachel McCollin" w:date="2012-11-21T14:21:00Z"/>
        </w:rPr>
        <w:pPrChange w:id="425" w:author="Rachel McCollin" w:date="2012-11-21T14:21:00Z">
          <w:pPr>
            <w:pStyle w:val="BulletwithoutBulletPACKT"/>
          </w:pPr>
        </w:pPrChange>
      </w:pPr>
      <w:ins w:id="426" w:author="Rachel McCollin" w:date="2012-11-21T14:21:00Z">
        <w:r>
          <w:t>What just happened?</w:t>
        </w:r>
      </w:ins>
    </w:p>
    <w:p w:rsidR="004C4491" w:rsidRDefault="006F6683" w:rsidP="00246D9F">
      <w:pPr>
        <w:pStyle w:val="Standard"/>
        <w:rPr>
          <w:ins w:id="427" w:author="Rachel McCollin" w:date="2012-11-21T14:22:00Z"/>
        </w:rPr>
      </w:pPr>
      <w:del w:id="428" w:author="Rachel McCollin" w:date="2012-11-21T14:21:00Z">
        <w:r w:rsidDel="00246D9F">
          <w:delText>Here is the semantic layout:</w:delText>
        </w:r>
      </w:del>
      <w:ins w:id="429" w:author="Rachel McCollin" w:date="2012-11-21T14:21:00Z">
        <w:r w:rsidR="00246D9F">
          <w:t xml:space="preserve">We added some semantic markup to our HTML file to give us an idea of what will be going where. Note </w:t>
        </w:r>
      </w:ins>
      <w:ins w:id="430" w:author="Rachel McCollin" w:date="2012-11-21T14:22:00Z">
        <w:r w:rsidR="00246D9F">
          <w:t>that the actual text won</w:t>
        </w:r>
      </w:ins>
      <w:ins w:id="431" w:author="Rachel McCollin" w:date="2012-11-22T15:41:00Z">
        <w:r w:rsidR="005043E5">
          <w:t>’</w:t>
        </w:r>
      </w:ins>
      <w:ins w:id="432" w:author="Rachel McCollin" w:date="2012-11-21T14:22:00Z">
        <w:r w:rsidR="00246D9F">
          <w:t xml:space="preserve">t be the same in our final theme, this is just to give us </w:t>
        </w:r>
      </w:ins>
      <w:ins w:id="433" w:author="Rachel McCollin" w:date="2012-11-22T14:41:00Z">
        <w:r w:rsidR="00754ECC">
          <w:t>some</w:t>
        </w:r>
      </w:ins>
      <w:ins w:id="434" w:author="Rachel McCollin" w:date="2012-11-21T14:22:00Z">
        <w:r w:rsidR="00246D9F">
          <w:t xml:space="preserve"> direction as we complete our design.</w:t>
        </w:r>
      </w:ins>
    </w:p>
    <w:p w:rsidR="003202BD" w:rsidRDefault="003202BD" w:rsidP="00246D9F">
      <w:pPr>
        <w:pStyle w:val="Standard"/>
        <w:numPr>
          <w:ins w:id="435" w:author="Rachel McCollin" w:date="2012-11-21T14:22:00Z"/>
        </w:numPr>
      </w:pPr>
      <w:ins w:id="436" w:author="Rachel McCollin" w:date="2012-11-21T14:22:00Z">
        <w:r>
          <w:t>So, what does this page look like if we open it in a browser?</w:t>
        </w:r>
      </w:ins>
    </w:p>
    <w:p w:rsidR="00B30C77" w:rsidRDefault="00EA4544">
      <w:pPr>
        <w:pStyle w:val="FigurePACKT"/>
        <w:pPrChange w:id="437" w:author="Rachel McCollin" w:date="2012-11-21T14:23:00Z">
          <w:pPr>
            <w:pStyle w:val="Standard"/>
          </w:pPr>
        </w:pPrChange>
      </w:pPr>
      <w:r>
        <w:rPr>
          <w:noProof/>
          <w:lang w:val="en-US"/>
        </w:rPr>
        <w:drawing>
          <wp:inline distT="0" distB="0" distL="0" distR="0">
            <wp:extent cx="3749040" cy="3165475"/>
            <wp:effectExtent l="25400" t="0" r="1016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16"/>
                    <pic:cNvPicPr>
                      <a:picLocks noChangeAspect="1" noChangeArrowheads="1"/>
                    </pic:cNvPicPr>
                  </pic:nvPicPr>
                  <pic:blipFill>
                    <a:blip r:embed="rId11">
                      <a:extLst>
                        <a:ext uri="{28A0092B-C50C-407E-A947-70E740481C1C}">
                          <a14:useLocalDpi xmlns:mo="http://schemas.microsoft.com/office/mac/office/2008/main" xmlns:ve="http://schemas.openxmlformats.org/markup-compatibility/2006" xmlns:mv="urn:schemas-microsoft-com:mac:vml"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3749040" cy="3165475"/>
                    </a:xfrm>
                    <a:prstGeom prst="rect">
                      <a:avLst/>
                    </a:prstGeom>
                    <a:noFill/>
                    <a:ln>
                      <a:noFill/>
                    </a:ln>
                  </pic:spPr>
                </pic:pic>
              </a:graphicData>
            </a:graphic>
          </wp:inline>
        </w:drawing>
      </w:r>
    </w:p>
    <w:p w:rsidR="0067667F" w:rsidRDefault="006F6683">
      <w:pPr>
        <w:pStyle w:val="LayoutInformationPACKT"/>
        <w:rPr>
          <w:ins w:id="438" w:author="Rachel McCollin" w:date="2012-11-21T14:23:00Z"/>
        </w:rPr>
      </w:pPr>
      <w:r>
        <w:t>4224OS-02-04-semantic-layout.png</w:t>
      </w:r>
    </w:p>
    <w:p w:rsidR="00B30C77" w:rsidRDefault="003202BD">
      <w:pPr>
        <w:pStyle w:val="Standard"/>
        <w:numPr>
          <w:ins w:id="439" w:author="Rachel McCollin" w:date="2012-11-21T14:23:00Z"/>
        </w:numPr>
        <w:pPrChange w:id="440" w:author="Rachel McCollin" w:date="2012-11-21T14:23:00Z">
          <w:pPr>
            <w:pStyle w:val="LayoutInformationPACKT"/>
          </w:pPr>
        </w:pPrChange>
      </w:pPr>
      <w:ins w:id="441" w:author="Rachel McCollin" w:date="2012-11-21T14:23:00Z">
        <w:r>
          <w:t>As you can see, it’s very simple right now, but it’s a start!</w:t>
        </w:r>
      </w:ins>
    </w:p>
    <w:p w:rsidR="0067667F" w:rsidDel="003202BD" w:rsidRDefault="006F6683">
      <w:pPr>
        <w:pStyle w:val="WJHPackt"/>
        <w:outlineLvl w:val="9"/>
        <w:rPr>
          <w:del w:id="442" w:author="Rachel McCollin" w:date="2012-11-21T14:24:00Z"/>
        </w:rPr>
      </w:pPr>
      <w:del w:id="443" w:author="Rachel McCollin" w:date="2012-11-21T14:24:00Z">
        <w:r w:rsidDel="003202BD">
          <w:delText>What just happened?</w:delText>
        </w:r>
      </w:del>
    </w:p>
    <w:p w:rsidR="0067667F" w:rsidRDefault="006F6683">
      <w:pPr>
        <w:pStyle w:val="Standard"/>
      </w:pPr>
      <w:del w:id="444" w:author="Rachel McCollin" w:date="2012-11-21T14:24:00Z">
        <w:r w:rsidDel="003202BD">
          <w:delText>Looking at the previous screenshot, we can see that if</w:delText>
        </w:r>
      </w:del>
      <w:ins w:id="445" w:author="Rachel McCollin" w:date="2012-11-21T14:24:00Z">
        <w:r w:rsidR="003202BD">
          <w:t>If</w:t>
        </w:r>
      </w:ins>
      <w:r>
        <w:t xml:space="preserve"> a search engine bot or someone using a text-only/text-to-speech browser or mobile device arrived and viewed our site</w:t>
      </w:r>
      <w:del w:id="446" w:author="Rachel McCollin" w:date="2012-11-21T14:24:00Z">
        <w:r w:rsidDel="003202BD">
          <w:delText>.</w:delText>
        </w:r>
      </w:del>
      <w:ins w:id="447" w:author="Rachel McCollin" w:date="2012-11-21T14:24:00Z">
        <w:r w:rsidR="003202BD">
          <w:t>, t</w:t>
        </w:r>
      </w:ins>
      <w:del w:id="448" w:author="Rachel McCollin" w:date="2012-11-21T14:24:00Z">
        <w:r w:rsidDel="003202BD">
          <w:delText xml:space="preserve"> T</w:delText>
        </w:r>
      </w:del>
      <w:r>
        <w:t>he following is the order they'd see things in:</w:t>
      </w:r>
    </w:p>
    <w:p w:rsidR="0067667F" w:rsidRDefault="00AA060C">
      <w:pPr>
        <w:pStyle w:val="BulletPACKT"/>
        <w:numPr>
          <w:ilvl w:val="0"/>
          <w:numId w:val="21"/>
        </w:numPr>
      </w:pPr>
      <w:commentRangeStart w:id="449"/>
      <w:r w:rsidRPr="00AA060C">
        <w:rPr>
          <w:rStyle w:val="KeyWordPACKT"/>
          <w:rPrChange w:id="450" w:author="Unnati" w:date="2012-05-08T16:29:00Z">
            <w:rPr>
              <w:rStyle w:val="BoldPACKT"/>
              <w:rFonts w:ascii="Arial" w:hAnsi="Arial"/>
              <w:b w:val="0"/>
              <w:color w:val="auto"/>
              <w:sz w:val="28"/>
              <w:szCs w:val="28"/>
            </w:rPr>
          </w:rPrChange>
        </w:rPr>
        <w:t>Header</w:t>
      </w:r>
      <w:commentRangeEnd w:id="449"/>
      <w:r w:rsidR="00E1691F">
        <w:rPr>
          <w:rStyle w:val="CommentReference"/>
          <w:rFonts w:ascii="Times New Roman" w:eastAsia="Arial" w:hAnsi="Times New Roman" w:cs="Tahoma"/>
          <w:color w:val="auto"/>
        </w:rPr>
        <w:commentReference w:id="449"/>
      </w:r>
      <w:r w:rsidR="006F6683">
        <w:t>: Because it's good to know whose stuff you're looking at</w:t>
      </w:r>
    </w:p>
    <w:p w:rsidR="0067667F" w:rsidRDefault="00AA060C">
      <w:pPr>
        <w:pStyle w:val="BulletPACKT"/>
        <w:numPr>
          <w:ilvl w:val="0"/>
          <w:numId w:val="12"/>
        </w:numPr>
      </w:pPr>
      <w:r w:rsidRPr="00AA060C">
        <w:rPr>
          <w:rStyle w:val="KeyWordPACKT"/>
          <w:rPrChange w:id="451" w:author="Unnati" w:date="2012-05-08T16:29:00Z">
            <w:rPr>
              <w:rStyle w:val="BoldPACKT"/>
              <w:rFonts w:ascii="Arial" w:hAnsi="Arial"/>
              <w:b w:val="0"/>
              <w:color w:val="auto"/>
              <w:sz w:val="28"/>
              <w:szCs w:val="28"/>
            </w:rPr>
          </w:rPrChange>
        </w:rPr>
        <w:t>Main content</w:t>
      </w:r>
      <w:r w:rsidR="006F6683">
        <w:t>: Get right to the point of what you're looking for</w:t>
      </w:r>
    </w:p>
    <w:p w:rsidR="0067667F" w:rsidRDefault="00AA060C">
      <w:pPr>
        <w:pStyle w:val="BulletPACKT"/>
        <w:numPr>
          <w:ilvl w:val="0"/>
          <w:numId w:val="12"/>
        </w:numPr>
      </w:pPr>
      <w:r w:rsidRPr="00AA060C">
        <w:rPr>
          <w:rStyle w:val="KeyWordPACKT"/>
          <w:rPrChange w:id="452" w:author="Unnati" w:date="2012-05-08T16:29:00Z">
            <w:rPr>
              <w:rStyle w:val="BoldPACKT"/>
              <w:rFonts w:ascii="Arial" w:hAnsi="Arial"/>
              <w:b w:val="0"/>
              <w:color w:val="auto"/>
              <w:sz w:val="28"/>
              <w:szCs w:val="28"/>
            </w:rPr>
          </w:rPrChange>
        </w:rPr>
        <w:t>Left column content</w:t>
      </w:r>
      <w:r w:rsidR="006F6683">
        <w:t>: Under the main content, we should have the next most interesting items features list, category (sometimes referred to as columns links), and archives (sometimes called "Past Issues" links)</w:t>
      </w:r>
    </w:p>
    <w:p w:rsidR="0067667F" w:rsidRDefault="00AA060C">
      <w:pPr>
        <w:pStyle w:val="BulletPACKT"/>
        <w:numPr>
          <w:ilvl w:val="0"/>
          <w:numId w:val="12"/>
        </w:numPr>
      </w:pPr>
      <w:r w:rsidRPr="00AA060C">
        <w:rPr>
          <w:rStyle w:val="KeyWordPACKT"/>
          <w:rPrChange w:id="453" w:author="Unnati" w:date="2012-05-08T16:29:00Z">
            <w:rPr>
              <w:rStyle w:val="BoldPACKT"/>
              <w:rFonts w:ascii="Arial" w:hAnsi="Arial"/>
              <w:b w:val="0"/>
              <w:color w:val="auto"/>
              <w:sz w:val="28"/>
              <w:szCs w:val="28"/>
            </w:rPr>
          </w:rPrChange>
        </w:rPr>
        <w:t>Right column content</w:t>
      </w:r>
      <w:r w:rsidR="006F6683">
        <w:t>: It is the secondary information such as advertisements and non-content related items</w:t>
      </w:r>
    </w:p>
    <w:p w:rsidR="0067667F" w:rsidRDefault="00AA060C">
      <w:pPr>
        <w:pStyle w:val="BulletPACKT"/>
        <w:numPr>
          <w:ilvl w:val="0"/>
          <w:numId w:val="12"/>
        </w:numPr>
      </w:pPr>
      <w:r w:rsidRPr="00AA060C">
        <w:rPr>
          <w:rStyle w:val="KeyWordPACKT"/>
          <w:rPrChange w:id="454" w:author="Unnati" w:date="2012-05-08T16:29:00Z">
            <w:rPr>
              <w:rStyle w:val="BoldPACKT"/>
              <w:rFonts w:ascii="Arial" w:hAnsi="Arial"/>
              <w:b w:val="0"/>
              <w:color w:val="auto"/>
              <w:sz w:val="28"/>
              <w:szCs w:val="28"/>
            </w:rPr>
          </w:rPrChange>
        </w:rPr>
        <w:t>Top page navigation</w:t>
      </w:r>
      <w:r w:rsidR="006F6683">
        <w:t xml:space="preserve">: Even though in the design this will be on the top, </w:t>
      </w:r>
      <w:del w:id="455" w:author="Rachel McCollin" w:date="2012-11-21T14:27:00Z">
        <w:r w:rsidR="006F6683" w:rsidDel="003202BD">
          <w:delText>it's best to have</w:delText>
        </w:r>
      </w:del>
      <w:ins w:id="456" w:author="Rachel McCollin" w:date="2012-11-21T14:27:00Z">
        <w:r w:rsidR="003202BD">
          <w:t>we’ve coded</w:t>
        </w:r>
      </w:ins>
      <w:r w:rsidR="006F6683">
        <w:t xml:space="preserve"> it at the bottom in text-only viewing with an anchor link to it for easy access.</w:t>
      </w:r>
    </w:p>
    <w:p w:rsidR="0067667F" w:rsidRDefault="00AA060C">
      <w:pPr>
        <w:pStyle w:val="BulletEndPACKT"/>
        <w:numPr>
          <w:ilvl w:val="0"/>
          <w:numId w:val="12"/>
        </w:numPr>
      </w:pPr>
      <w:r w:rsidRPr="00AA060C">
        <w:rPr>
          <w:rStyle w:val="KeyWordPACKT"/>
          <w:rPrChange w:id="457" w:author="Unnati" w:date="2012-05-08T16:29:00Z">
            <w:rPr>
              <w:rStyle w:val="BoldPACKT"/>
              <w:rFonts w:ascii="Arial" w:hAnsi="Arial"/>
              <w:b w:val="0"/>
              <w:color w:val="auto"/>
              <w:sz w:val="28"/>
              <w:szCs w:val="28"/>
            </w:rPr>
          </w:rPrChange>
        </w:rPr>
        <w:t>Footer information</w:t>
      </w:r>
      <w:r w:rsidR="006F6683">
        <w:t>: If this was a page of real content, it's nice to see whose site we're on again, especially if we've been scrolling or reading down for some time</w:t>
      </w:r>
    </w:p>
    <w:p w:rsidR="0067667F" w:rsidDel="003202BD" w:rsidRDefault="006F6683">
      <w:pPr>
        <w:pStyle w:val="TipHeadingPACKT"/>
        <w:rPr>
          <w:del w:id="458" w:author="Rachel McCollin" w:date="2012-11-21T14:27:00Z"/>
        </w:rPr>
      </w:pPr>
      <w:del w:id="459" w:author="Rachel McCollin" w:date="2012-11-21T14:27:00Z">
        <w:r w:rsidDel="003202BD">
          <w:delText>Moving navigation to the bottom</w:delText>
        </w:r>
        <w:commentRangeStart w:id="460"/>
        <w:r w:rsidDel="003202BD">
          <w:delText>:</w:delText>
        </w:r>
        <w:commentRangeEnd w:id="460"/>
        <w:r w:rsidR="00864D70" w:rsidDel="003202BD">
          <w:rPr>
            <w:rStyle w:val="CommentReference"/>
            <w:rFonts w:ascii="Times New Roman" w:eastAsia="Arial" w:hAnsi="Times New Roman" w:cs="Tahoma"/>
            <w:b w:val="0"/>
          </w:rPr>
          <w:commentReference w:id="460"/>
        </w:r>
      </w:del>
    </w:p>
    <w:p w:rsidR="0067667F" w:rsidDel="003202BD" w:rsidRDefault="006F6683">
      <w:pPr>
        <w:pStyle w:val="TipPACKT"/>
        <w:rPr>
          <w:del w:id="461" w:author="Rachel McCollin" w:date="2012-11-21T14:27:00Z"/>
        </w:rPr>
      </w:pPr>
      <w:del w:id="462" w:author="Rachel McCollin" w:date="2012-11-21T14:27:00Z">
        <w:r w:rsidDel="003202BD">
          <w:delText>Some SEO experts believe that another reason to semantically push the navigation items down the page after the body of content as far as possible is that it encourages the search engine bots to crawl and index more of the page's content before wandering off down the first link it comes to. The more content the bot can index at a time, the sooner you'll be displayed with it on the search engine. Apparently, it can take months before a site is fully indexed, depending on its size. I have no idea if this is actually true, but it's inline with my semantic structure based on usability, so no harm done. You'll have to tell us at Packt Publishing if you think this structure works.</w:delText>
        </w:r>
      </w:del>
    </w:p>
    <w:p w:rsidR="00B30C77" w:rsidRDefault="006F6683">
      <w:pPr>
        <w:pStyle w:val="Heading2"/>
        <w:pPrChange w:id="463" w:author="Rachel McCollin" w:date="2012-11-21T14:31:00Z">
          <w:pPr>
            <w:pStyle w:val="Heading3"/>
          </w:pPr>
        </w:pPrChange>
      </w:pPr>
      <w:r>
        <w:t xml:space="preserve">Attaching </w:t>
      </w:r>
      <w:del w:id="464" w:author="Rachel McCollin" w:date="2012-11-21T14:31:00Z">
        <w:r w:rsidDel="00EB3316">
          <w:delText>y</w:delText>
        </w:r>
      </w:del>
      <w:r>
        <w:t>our CSS style</w:t>
      </w:r>
      <w:del w:id="465" w:author="Rachel McCollin" w:date="2012-11-22T10:55:00Z">
        <w:r w:rsidDel="004A62D9">
          <w:delText xml:space="preserve"> </w:delText>
        </w:r>
      </w:del>
      <w:r>
        <w:t>sheet</w:t>
      </w:r>
    </w:p>
    <w:p w:rsidR="00EB3316" w:rsidRDefault="00EB3316">
      <w:pPr>
        <w:pStyle w:val="Standard"/>
        <w:rPr>
          <w:ins w:id="466" w:author="Rachel McCollin" w:date="2012-11-21T14:31:00Z"/>
        </w:rPr>
      </w:pPr>
      <w:ins w:id="467" w:author="Rachel McCollin" w:date="2012-11-21T14:31:00Z">
        <w:r>
          <w:t xml:space="preserve">So, now that we have an HTML file set up, the next step is to create a </w:t>
        </w:r>
      </w:ins>
      <w:ins w:id="468" w:author="Rachel McCollin" w:date="2012-11-22T14:41:00Z">
        <w:r w:rsidR="00754ECC">
          <w:t>stylesheet</w:t>
        </w:r>
      </w:ins>
      <w:ins w:id="469" w:author="Rachel McCollin" w:date="2012-11-21T14:31:00Z">
        <w:r>
          <w:t xml:space="preserve"> for our CSS.</w:t>
        </w:r>
      </w:ins>
    </w:p>
    <w:p w:rsidR="0067667F" w:rsidDel="00EB3316" w:rsidRDefault="006F6683">
      <w:pPr>
        <w:pStyle w:val="Standard"/>
        <w:numPr>
          <w:ins w:id="470" w:author="Rachel McCollin" w:date="2012-11-21T14:31:00Z"/>
        </w:numPr>
        <w:rPr>
          <w:del w:id="471" w:author="Rachel McCollin" w:date="2012-11-21T14:31:00Z"/>
        </w:rPr>
      </w:pPr>
      <w:del w:id="472" w:author="Rachel McCollin" w:date="2012-11-21T14:31:00Z">
        <w:r w:rsidDel="00EB3316">
          <w:delText>The following CSS "shell" contains all the areas or categories in which I like to organize my CSS rules.</w:delText>
        </w:r>
      </w:del>
    </w:p>
    <w:p w:rsidR="0067667F" w:rsidRDefault="006F6683">
      <w:pPr>
        <w:pStyle w:val="Standard"/>
      </w:pPr>
      <w:r>
        <w:t xml:space="preserve">Here's a quick </w:t>
      </w:r>
      <w:del w:id="473" w:author="Rachel McCollin" w:date="2012-11-21T14:31:00Z">
        <w:r w:rsidDel="00EB3316">
          <w:delText>"</w:delText>
        </w:r>
      </w:del>
      <w:r>
        <w:t>refresher</w:t>
      </w:r>
      <w:del w:id="474" w:author="Rachel McCollin" w:date="2012-11-21T14:31:00Z">
        <w:r w:rsidDel="00EB3316">
          <w:delText>"</w:delText>
        </w:r>
      </w:del>
      <w:r>
        <w:t xml:space="preserve"> on how to apply the following CSS rules (if these seem unfamiliar or </w:t>
      </w:r>
      <w:del w:id="475" w:author="Rachel McCollin" w:date="2012-11-21T14:31:00Z">
        <w:r w:rsidDel="00EB3316">
          <w:delText>"</w:delText>
        </w:r>
      </w:del>
      <w:r>
        <w:t>new</w:t>
      </w:r>
      <w:del w:id="476" w:author="Rachel McCollin" w:date="2012-11-21T14:31:00Z">
        <w:r w:rsidDel="00EB3316">
          <w:delText>"</w:delText>
        </w:r>
      </w:del>
      <w:r>
        <w:t xml:space="preserve"> to you, you may want to check out the resources in Chapter 1 and brush up on your CSS skills):</w:t>
      </w:r>
    </w:p>
    <w:p w:rsidR="0067667F" w:rsidRDefault="006F6683">
      <w:pPr>
        <w:pStyle w:val="BulletPACKT"/>
        <w:numPr>
          <w:ilvl w:val="0"/>
          <w:numId w:val="22"/>
        </w:numPr>
      </w:pPr>
      <w:r>
        <w:rPr>
          <w:rStyle w:val="BoldPACKT"/>
        </w:rPr>
        <w:t xml:space="preserve">HTML object tags </w:t>
      </w:r>
      <w:r>
        <w:t xml:space="preserve">(header, paragraph, list items, div tags, and so on) can just be listed as a CSS rule for example, </w:t>
      </w:r>
      <w:r>
        <w:rPr>
          <w:rStyle w:val="CodeInTextPACKT"/>
        </w:rPr>
        <w:t>div{...} p{...}</w:t>
      </w:r>
      <w:r>
        <w:t>.</w:t>
      </w:r>
    </w:p>
    <w:p w:rsidR="0067667F" w:rsidRDefault="006F6683">
      <w:pPr>
        <w:pStyle w:val="BulletPACKT"/>
        <w:numPr>
          <w:ilvl w:val="0"/>
          <w:numId w:val="13"/>
        </w:numPr>
      </w:pPr>
      <w:r>
        <w:rPr>
          <w:rStyle w:val="BoldPACKT"/>
        </w:rPr>
        <w:t>ID</w:t>
      </w:r>
      <w:r>
        <w:t xml:space="preserve"> names that are attributes and can only be used once on a page, have a "</w:t>
      </w:r>
      <w:r>
        <w:rPr>
          <w:rStyle w:val="CodeInTextPACKT"/>
        </w:rPr>
        <w:t>#</w:t>
      </w:r>
      <w:r>
        <w:t xml:space="preserve">" hash mark in front of their CSS rule for example, </w:t>
      </w:r>
      <w:r>
        <w:rPr>
          <w:rStyle w:val="CodeInTextPACKT"/>
        </w:rPr>
        <w:t>#container{...} #sidebar{...}</w:t>
      </w:r>
      <w:r>
        <w:t>.</w:t>
      </w:r>
    </w:p>
    <w:p w:rsidR="0067667F" w:rsidRDefault="006F6683">
      <w:pPr>
        <w:pStyle w:val="BulletPACKT"/>
        <w:numPr>
          <w:ilvl w:val="0"/>
          <w:numId w:val="13"/>
        </w:numPr>
      </w:pPr>
      <w:r>
        <w:rPr>
          <w:rStyle w:val="BoldPACKT"/>
        </w:rPr>
        <w:t>Class</w:t>
      </w:r>
      <w:r>
        <w:t xml:space="preserve"> names are attributes </w:t>
      </w:r>
      <w:del w:id="477" w:author="Rachel McCollin" w:date="2012-11-21T14:32:00Z">
        <w:r w:rsidDel="00EB3316">
          <w:delText>and</w:delText>
        </w:r>
      </w:del>
      <w:ins w:id="478" w:author="Rachel McCollin" w:date="2012-11-21T14:32:00Z">
        <w:r w:rsidR="00EB3316">
          <w:t>that</w:t>
        </w:r>
      </w:ins>
      <w:r>
        <w:t xml:space="preserve"> </w:t>
      </w:r>
      <w:del w:id="479" w:author="Rachel McCollin" w:date="2012-11-21T14:32:00Z">
        <w:r w:rsidDel="00EB3316">
          <w:delText xml:space="preserve">that </w:delText>
        </w:r>
      </w:del>
      <w:r>
        <w:t xml:space="preserve">can be applied </w:t>
      </w:r>
      <w:r>
        <w:rPr>
          <w:rStyle w:val="ItalicsPACKT"/>
        </w:rPr>
        <w:t>multiple times</w:t>
      </w:r>
      <w:r>
        <w:t xml:space="preserve"> on a page and combined with other classes, have a period ("</w:t>
      </w:r>
      <w:r>
        <w:rPr>
          <w:rStyle w:val="CodeInTextPACKT"/>
        </w:rPr>
        <w:t>.</w:t>
      </w:r>
      <w:r>
        <w:t xml:space="preserve">") in front of the rule's name for example, </w:t>
      </w:r>
      <w:r>
        <w:rPr>
          <w:rStyle w:val="CodeInTextPACKT"/>
        </w:rPr>
        <w:t>.floatLeft{...}</w:t>
      </w:r>
      <w:r>
        <w:t>.</w:t>
      </w:r>
    </w:p>
    <w:p w:rsidR="0067667F" w:rsidRDefault="006F6683">
      <w:pPr>
        <w:pStyle w:val="TFAPackt"/>
        <w:outlineLvl w:val="9"/>
      </w:pPr>
      <w:r>
        <w:t>Time for Action: Create and include a style.css shell into your index.php page</w:t>
      </w:r>
    </w:p>
    <w:p w:rsidR="00B30C77" w:rsidRDefault="00EB3316">
      <w:pPr>
        <w:pStyle w:val="Standard"/>
        <w:numPr>
          <w:ins w:id="480" w:author="Rachel McCollin" w:date="2012-11-21T14:32:00Z"/>
        </w:numPr>
        <w:rPr>
          <w:ins w:id="481" w:author="Rachel McCollin" w:date="2012-11-21T14:32:00Z"/>
        </w:rPr>
        <w:pPrChange w:id="482" w:author="Rachel McCollin" w:date="2012-11-21T14:32:00Z">
          <w:pPr>
            <w:pStyle w:val="NumberedBulletPACKT"/>
            <w:numPr>
              <w:numId w:val="28"/>
            </w:numPr>
          </w:pPr>
        </w:pPrChange>
      </w:pPr>
      <w:ins w:id="483" w:author="Rachel McCollin" w:date="2012-11-21T14:32:00Z">
        <w:r>
          <w:t>Let’s create our stylesheet.</w:t>
        </w:r>
      </w:ins>
    </w:p>
    <w:p w:rsidR="00EB3316" w:rsidRDefault="00EB3316" w:rsidP="00F62F0B">
      <w:pPr>
        <w:pStyle w:val="NumberedBulletPACKT"/>
        <w:numPr>
          <w:ins w:id="484" w:author="Rachel McCollin" w:date="2012-11-22T14:36:00Z"/>
        </w:numPr>
        <w:rPr>
          <w:ins w:id="485" w:author="Rachel McCollin" w:date="2012-11-21T14:33:00Z"/>
        </w:rPr>
        <w:pPrChange w:id="486" w:author="Rachel McCollin" w:date="2012-11-22T14:36:00Z">
          <w:pPr>
            <w:pStyle w:val="NumberedBulletPACKT"/>
            <w:numPr>
              <w:numId w:val="28"/>
            </w:numPr>
          </w:pPr>
        </w:pPrChange>
      </w:pPr>
      <w:ins w:id="487" w:author="Rachel McCollin" w:date="2012-11-21T14:33:00Z">
        <w:r>
          <w:t>In your text</w:t>
        </w:r>
      </w:ins>
      <w:del w:id="488" w:author="Rachel McCollin" w:date="2012-11-21T14:33:00Z">
        <w:r w:rsidR="006F6683" w:rsidDel="00EB3316">
          <w:delText xml:space="preserve">First up create a </w:delText>
        </w:r>
        <w:r w:rsidR="006F6683" w:rsidDel="00EB3316">
          <w:rPr>
            <w:rStyle w:val="ScreenTextPACKT"/>
          </w:rPr>
          <w:delText>New</w:delText>
        </w:r>
        <w:r w:rsidR="006F6683" w:rsidDel="00EB3316">
          <w:delText xml:space="preserve"> page in your</w:delText>
        </w:r>
      </w:del>
      <w:r w:rsidR="006F6683">
        <w:t xml:space="preserve"> editor</w:t>
      </w:r>
      <w:ins w:id="489" w:author="Rachel McCollin" w:date="2012-11-21T14:33:00Z">
        <w:r>
          <w:t>, create a new file</w:t>
        </w:r>
      </w:ins>
      <w:r w:rsidR="006F6683">
        <w:t xml:space="preserve"> and name it </w:t>
      </w:r>
      <w:r w:rsidR="006F6683">
        <w:rPr>
          <w:rStyle w:val="CodeInTextPACKT"/>
        </w:rPr>
        <w:t>style.css</w:t>
      </w:r>
      <w:r w:rsidR="006F6683">
        <w:t xml:space="preserve">. Make sure it's in the same directory as </w:t>
      </w:r>
      <w:del w:id="490" w:author="Rachel McCollin" w:date="2012-11-21T14:33:00Z">
        <w:r w:rsidR="006F6683" w:rsidDel="00EB3316">
          <w:delText xml:space="preserve">our </w:delText>
        </w:r>
      </w:del>
      <w:ins w:id="491" w:author="Rachel McCollin" w:date="2012-11-21T14:33:00Z">
        <w:r>
          <w:t xml:space="preserve">your </w:t>
        </w:r>
      </w:ins>
      <w:r w:rsidR="006F6683">
        <w:rPr>
          <w:rStyle w:val="CodeInTextPACKT"/>
        </w:rPr>
        <w:t>index.php</w:t>
      </w:r>
      <w:r w:rsidR="006F6683">
        <w:t xml:space="preserve"> file. </w:t>
      </w:r>
    </w:p>
    <w:p w:rsidR="00B30C77" w:rsidRDefault="006F6683">
      <w:pPr>
        <w:pStyle w:val="NumberedBulletPACKT"/>
        <w:numPr>
          <w:ilvl w:val="0"/>
          <w:numId w:val="28"/>
          <w:ins w:id="492" w:author="Rachel McCollin" w:date="2012-11-21T14:33:00Z"/>
        </w:numPr>
        <w:rPr>
          <w:del w:id="493" w:author="Rachel McCollin" w:date="2012-11-21T14:33:00Z"/>
        </w:rPr>
        <w:pPrChange w:id="494" w:author="Unnati" w:date="2012-05-08T16:37:00Z">
          <w:pPr>
            <w:pStyle w:val="Standard"/>
          </w:pPr>
        </w:pPrChange>
      </w:pPr>
      <w:del w:id="495" w:author="Rachel McCollin" w:date="2012-11-21T14:33:00Z">
        <w:r w:rsidDel="00EB3316">
          <w:delText>You can then add the following comments as place holders for CSS rules that we'll create later on:</w:delText>
        </w:r>
      </w:del>
    </w:p>
    <w:p w:rsidR="0067667F" w:rsidDel="00EB3316" w:rsidRDefault="006F6683">
      <w:pPr>
        <w:pStyle w:val="CodePACKT"/>
        <w:rPr>
          <w:del w:id="496" w:author="Rachel McCollin" w:date="2012-11-21T14:33:00Z"/>
        </w:rPr>
      </w:pPr>
      <w:del w:id="497" w:author="Rachel McCollin" w:date="2012-11-21T14:33:00Z">
        <w:r w:rsidDel="00EB3316">
          <w:delText>/*</w:delText>
        </w:r>
      </w:del>
    </w:p>
    <w:p w:rsidR="0067667F" w:rsidDel="00EB3316" w:rsidRDefault="006F6683">
      <w:pPr>
        <w:pStyle w:val="CodePACKT"/>
        <w:rPr>
          <w:del w:id="498" w:author="Rachel McCollin" w:date="2012-11-21T14:33:00Z"/>
        </w:rPr>
      </w:pPr>
      <w:del w:id="499" w:author="Rachel McCollin" w:date="2012-11-21T14:33:00Z">
        <w:r w:rsidDel="00EB3316">
          <w:delText>Theme Name: OpenSource Online Magazine</w:delText>
        </w:r>
      </w:del>
    </w:p>
    <w:p w:rsidR="0067667F" w:rsidDel="00EB3316" w:rsidRDefault="006F6683">
      <w:pPr>
        <w:pStyle w:val="CodePACKT"/>
        <w:rPr>
          <w:del w:id="500" w:author="Rachel McCollin" w:date="2012-11-21T14:33:00Z"/>
        </w:rPr>
      </w:pPr>
      <w:del w:id="501" w:author="Rachel McCollin" w:date="2012-11-21T14:33:00Z">
        <w:r w:rsidDel="00EB3316">
          <w:delText>Theme URI: http://tessablakeleysilver.com/wordpress-32-theme-design</w:delText>
        </w:r>
      </w:del>
    </w:p>
    <w:p w:rsidR="0067667F" w:rsidDel="00EB3316" w:rsidRDefault="006F6683">
      <w:pPr>
        <w:pStyle w:val="CodePACKT"/>
        <w:rPr>
          <w:del w:id="502" w:author="Rachel McCollin" w:date="2012-11-21T14:33:00Z"/>
        </w:rPr>
      </w:pPr>
      <w:del w:id="503" w:author="Rachel McCollin" w:date="2012-11-21T14:33:00Z">
        <w:r w:rsidDel="00EB3316">
          <w:delText>Author: Tessa Blakeley Silver</w:delText>
        </w:r>
      </w:del>
    </w:p>
    <w:p w:rsidR="0067667F" w:rsidDel="00EB3316" w:rsidRDefault="006F6683">
      <w:pPr>
        <w:pStyle w:val="CodePACKT"/>
        <w:rPr>
          <w:del w:id="504" w:author="Rachel McCollin" w:date="2012-11-21T14:33:00Z"/>
        </w:rPr>
      </w:pPr>
      <w:del w:id="505" w:author="Rachel McCollin" w:date="2012-11-21T14:33:00Z">
        <w:r w:rsidDel="00EB3316">
          <w:delText>Author URI: http://tessablakeleysilver.com/</w:delText>
        </w:r>
      </w:del>
    </w:p>
    <w:p w:rsidR="0067667F" w:rsidDel="00EB3316" w:rsidRDefault="006F6683">
      <w:pPr>
        <w:pStyle w:val="CodePACKT"/>
        <w:rPr>
          <w:del w:id="506" w:author="Rachel McCollin" w:date="2012-11-21T14:33:00Z"/>
        </w:rPr>
      </w:pPr>
      <w:del w:id="507" w:author="Rachel McCollin" w:date="2012-11-21T14:33:00Z">
        <w:r w:rsidDel="00EB3316">
          <w:delText>Description:</w:delText>
        </w:r>
      </w:del>
    </w:p>
    <w:p w:rsidR="0067667F" w:rsidDel="00EB3316" w:rsidRDefault="006F6683">
      <w:pPr>
        <w:pStyle w:val="CodePACKT"/>
        <w:rPr>
          <w:del w:id="508" w:author="Rachel McCollin" w:date="2012-11-21T14:33:00Z"/>
        </w:rPr>
      </w:pPr>
      <w:del w:id="509" w:author="Rachel McCollin" w:date="2012-11-21T14:33:00Z">
        <w:r w:rsidDel="00EB3316">
          <w:delText>Version: 0.1</w:delText>
        </w:r>
      </w:del>
    </w:p>
    <w:p w:rsidR="0067667F" w:rsidDel="00EB3316" w:rsidRDefault="006F6683">
      <w:pPr>
        <w:pStyle w:val="CodePACKT"/>
        <w:rPr>
          <w:del w:id="510" w:author="Rachel McCollin" w:date="2012-11-21T14:33:00Z"/>
        </w:rPr>
      </w:pPr>
      <w:del w:id="511" w:author="Rachel McCollin" w:date="2012-11-21T14:33:00Z">
        <w:r w:rsidDel="00EB3316">
          <w:delText>Tags: custom-menu, responsive, threaded-comments, sticky-post, microformats</w:delText>
        </w:r>
      </w:del>
    </w:p>
    <w:p w:rsidR="0067667F" w:rsidDel="00EB3316" w:rsidRDefault="006F6683">
      <w:pPr>
        <w:pStyle w:val="CodePACKT"/>
        <w:rPr>
          <w:del w:id="512" w:author="Rachel McCollin" w:date="2012-11-21T14:33:00Z"/>
        </w:rPr>
      </w:pPr>
      <w:del w:id="513" w:author="Rachel McCollin" w:date="2012-11-21T14:33:00Z">
        <w:r w:rsidDel="00EB3316">
          <w:delText>*/</w:delText>
        </w:r>
      </w:del>
    </w:p>
    <w:p w:rsidR="0067667F" w:rsidDel="00EB3316" w:rsidRDefault="0067667F">
      <w:pPr>
        <w:pStyle w:val="CodePACKT"/>
        <w:rPr>
          <w:del w:id="514" w:author="Rachel McCollin" w:date="2012-11-21T14:33:00Z"/>
        </w:rPr>
      </w:pPr>
    </w:p>
    <w:p w:rsidR="0067667F" w:rsidDel="00EB3316" w:rsidRDefault="006F6683">
      <w:pPr>
        <w:pStyle w:val="CodePACKT"/>
        <w:rPr>
          <w:del w:id="515" w:author="Rachel McCollin" w:date="2012-11-21T14:33:00Z"/>
        </w:rPr>
      </w:pPr>
      <w:del w:id="516" w:author="Rachel McCollin" w:date="2012-11-21T14:33:00Z">
        <w:r w:rsidDel="00EB3316">
          <w:delText>/*</w:delText>
        </w:r>
      </w:del>
    </w:p>
    <w:p w:rsidR="0067667F" w:rsidDel="00EB3316" w:rsidRDefault="006F6683">
      <w:pPr>
        <w:pStyle w:val="CodePACKT"/>
        <w:rPr>
          <w:del w:id="517" w:author="Rachel McCollin" w:date="2012-11-21T14:33:00Z"/>
        </w:rPr>
      </w:pPr>
      <w:del w:id="518" w:author="Rachel McCollin" w:date="2012-11-21T14:33:00Z">
        <w:r w:rsidDel="00EB3316">
          <w:delText xml:space="preserve"> ---------------------------------------------------</w:delText>
        </w:r>
      </w:del>
    </w:p>
    <w:p w:rsidR="0067667F" w:rsidDel="00EB3316" w:rsidRDefault="006F6683">
      <w:pPr>
        <w:pStyle w:val="CodePACKT"/>
        <w:rPr>
          <w:del w:id="519" w:author="Rachel McCollin" w:date="2012-11-21T14:33:00Z"/>
        </w:rPr>
      </w:pPr>
      <w:del w:id="520" w:author="Rachel McCollin" w:date="2012-11-21T14:33:00Z">
        <w:r w:rsidDel="00EB3316">
          <w:delText>|NOTE: This style sheet leve</w:delText>
        </w:r>
        <w:r w:rsidDel="00EB3316">
          <w:delText>r</w:delText>
        </w:r>
        <w:r w:rsidDel="00EB3316">
          <w:delText>ages: layout-core.css. |</w:delText>
        </w:r>
      </w:del>
    </w:p>
    <w:p w:rsidR="0067667F" w:rsidDel="00EB3316" w:rsidRDefault="006F6683">
      <w:pPr>
        <w:pStyle w:val="CodePACKT"/>
        <w:rPr>
          <w:del w:id="521" w:author="Rachel McCollin" w:date="2012-11-21T14:33:00Z"/>
        </w:rPr>
      </w:pPr>
      <w:del w:id="522" w:author="Rachel McCollin" w:date="2012-11-21T14:33:00Z">
        <w:r w:rsidDel="00EB3316">
          <w:delText xml:space="preserve"> ---------------------------------------------------</w:delText>
        </w:r>
      </w:del>
    </w:p>
    <w:p w:rsidR="0067667F" w:rsidDel="00EB3316" w:rsidRDefault="006F6683">
      <w:pPr>
        <w:pStyle w:val="CodePACKT"/>
        <w:rPr>
          <w:del w:id="523" w:author="Rachel McCollin" w:date="2012-11-21T14:33:00Z"/>
        </w:rPr>
      </w:pPr>
      <w:del w:id="524" w:author="Rachel McCollin" w:date="2012-11-21T14:33:00Z">
        <w:r w:rsidDel="00EB3316">
          <w:delText xml:space="preserve"> remember to include it!</w:delText>
        </w:r>
      </w:del>
    </w:p>
    <w:p w:rsidR="0067667F" w:rsidDel="00EB3316" w:rsidRDefault="006F6683">
      <w:pPr>
        <w:pStyle w:val="CodePACKT"/>
        <w:rPr>
          <w:del w:id="525" w:author="Rachel McCollin" w:date="2012-11-21T14:33:00Z"/>
        </w:rPr>
      </w:pPr>
      <w:del w:id="526" w:author="Rachel McCollin" w:date="2012-11-21T14:33:00Z">
        <w:r w:rsidDel="00EB3316">
          <w:delText>*/</w:delText>
        </w:r>
      </w:del>
    </w:p>
    <w:p w:rsidR="0067667F" w:rsidDel="00EB3316" w:rsidRDefault="0067667F">
      <w:pPr>
        <w:pStyle w:val="CodePACKT"/>
        <w:rPr>
          <w:del w:id="527" w:author="Rachel McCollin" w:date="2012-11-21T14:33:00Z"/>
        </w:rPr>
      </w:pPr>
    </w:p>
    <w:p w:rsidR="0067667F" w:rsidDel="00EB3316" w:rsidRDefault="006F6683">
      <w:pPr>
        <w:pStyle w:val="CodePACKT"/>
        <w:rPr>
          <w:del w:id="528" w:author="Rachel McCollin" w:date="2012-11-21T14:33:00Z"/>
        </w:rPr>
      </w:pPr>
      <w:del w:id="529" w:author="Rachel McCollin" w:date="2012-11-21T14:33:00Z">
        <w:r w:rsidDel="00EB3316">
          <w:delText>/*------------------------TYPEOGRAPHY----------------------*/</w:delText>
        </w:r>
      </w:del>
    </w:p>
    <w:p w:rsidR="0067667F" w:rsidDel="00EB3316" w:rsidRDefault="006F6683">
      <w:pPr>
        <w:pStyle w:val="CodePACKT"/>
        <w:rPr>
          <w:del w:id="530" w:author="Rachel McCollin" w:date="2012-11-21T14:33:00Z"/>
        </w:rPr>
      </w:pPr>
      <w:del w:id="531" w:author="Rachel McCollin" w:date="2012-11-21T14:33:00Z">
        <w:r w:rsidDel="00EB3316">
          <w:delText>/*</w:delText>
        </w:r>
      </w:del>
    </w:p>
    <w:p w:rsidR="0067667F" w:rsidDel="00EB3316" w:rsidRDefault="006F6683">
      <w:pPr>
        <w:pStyle w:val="CodeEndPACKT"/>
        <w:rPr>
          <w:del w:id="532" w:author="Rachel McCollin" w:date="2012-11-21T14:33:00Z"/>
        </w:rPr>
      </w:pPr>
      <w:del w:id="533" w:author="Rachel McCollin" w:date="2012-11-21T14:33:00Z">
        <w:r w:rsidDel="00EB3316">
          <w:delText>...</w:delText>
        </w:r>
      </w:del>
    </w:p>
    <w:p w:rsidR="00B30C77" w:rsidRDefault="006F6683">
      <w:pPr>
        <w:pStyle w:val="NumberedBulletPACKT"/>
        <w:numPr>
          <w:ins w:id="534" w:author="Rachel McCollin" w:date="2012-11-21T14:34:00Z"/>
        </w:numPr>
        <w:pPrChange w:id="535" w:author="Rachel McCollin" w:date="2012-11-21T14:34:00Z">
          <w:pPr>
            <w:pStyle w:val="Standard"/>
          </w:pPr>
        </w:pPrChange>
      </w:pPr>
      <w:del w:id="536" w:author="Rachel McCollin" w:date="2012-11-21T14:34:00Z">
        <w:r w:rsidDel="00EB3316">
          <w:delText>Next, you'll want to switch over to</w:delText>
        </w:r>
      </w:del>
      <w:ins w:id="537" w:author="Rachel McCollin" w:date="2012-11-21T14:34:00Z">
        <w:r w:rsidR="00EB3316">
          <w:t>Open</w:t>
        </w:r>
      </w:ins>
      <w:r>
        <w:t xml:space="preserve"> your </w:t>
      </w:r>
      <w:r>
        <w:rPr>
          <w:rStyle w:val="CodeInTextPACKT"/>
        </w:rPr>
        <w:t>index.html</w:t>
      </w:r>
      <w:r>
        <w:t xml:space="preserve"> file, and inside the </w:t>
      </w:r>
      <w:r>
        <w:rPr>
          <w:rStyle w:val="CodeInTextPACKT"/>
        </w:rPr>
        <w:t>&lt;head&gt;</w:t>
      </w:r>
      <w:r>
        <w:t xml:space="preserve"> tags, just under the </w:t>
      </w:r>
      <w:r>
        <w:rPr>
          <w:rStyle w:val="CodeInTextPACKT"/>
        </w:rPr>
        <w:t xml:space="preserve">&lt;title&gt; </w:t>
      </w:r>
      <w:r>
        <w:t xml:space="preserve">tags, add the following link to your </w:t>
      </w:r>
      <w:r>
        <w:rPr>
          <w:rStyle w:val="CodeInTextPACKT"/>
        </w:rPr>
        <w:t>style.css</w:t>
      </w:r>
      <w:r>
        <w:t xml:space="preserve"> </w:t>
      </w:r>
      <w:del w:id="538" w:author="Rachel McCollin" w:date="2012-11-21T14:34:00Z">
        <w:r w:rsidDel="00EB3316">
          <w:delText>sheet</w:delText>
        </w:r>
      </w:del>
      <w:ins w:id="539" w:author="Rachel McCollin" w:date="2012-11-21T14:34:00Z">
        <w:r w:rsidR="00EB3316">
          <w:t>file</w:t>
        </w:r>
      </w:ins>
      <w:r>
        <w:t xml:space="preserve">, </w:t>
      </w:r>
      <w:del w:id="540" w:author="Rachel McCollin" w:date="2012-11-21T14:34:00Z">
        <w:r w:rsidDel="00EB3316">
          <w:delText>like so</w:delText>
        </w:r>
      </w:del>
      <w:r>
        <w:t>:</w:t>
      </w:r>
    </w:p>
    <w:p w:rsidR="0067667F" w:rsidDel="00EB3316" w:rsidRDefault="006F6683">
      <w:pPr>
        <w:pStyle w:val="CodePACKT"/>
        <w:rPr>
          <w:del w:id="541" w:author="Rachel McCollin" w:date="2012-11-21T14:34:00Z"/>
        </w:rPr>
      </w:pPr>
      <w:del w:id="542" w:author="Rachel McCollin" w:date="2012-11-21T14:34:00Z">
        <w:r w:rsidDel="00EB3316">
          <w:delText>...</w:delText>
        </w:r>
      </w:del>
    </w:p>
    <w:p w:rsidR="0067667F" w:rsidRDefault="006F6683">
      <w:pPr>
        <w:pStyle w:val="CodePACKT"/>
      </w:pPr>
      <w:r>
        <w:t xml:space="preserve">&lt;link rel="stylesheet" type="text/css" media="all" </w:t>
      </w:r>
      <w:r>
        <w:rPr>
          <w:b/>
          <w:bCs/>
        </w:rPr>
        <w:t>href="style.css"</w:t>
      </w:r>
      <w:r>
        <w:t xml:space="preserve"> /&gt;</w:t>
      </w:r>
    </w:p>
    <w:p w:rsidR="0067667F" w:rsidDel="00EB3316" w:rsidRDefault="006F6683">
      <w:pPr>
        <w:pStyle w:val="CodeEndPACKT"/>
        <w:rPr>
          <w:del w:id="543" w:author="Rachel McCollin" w:date="2012-11-21T14:34:00Z"/>
        </w:rPr>
      </w:pPr>
      <w:del w:id="544" w:author="Rachel McCollin" w:date="2012-11-21T14:34:00Z">
        <w:r w:rsidDel="00EB3316">
          <w:delText>...</w:delText>
        </w:r>
      </w:del>
    </w:p>
    <w:p w:rsidR="0067667F" w:rsidRDefault="006F6683">
      <w:pPr>
        <w:pStyle w:val="WJHPackt"/>
        <w:outlineLvl w:val="9"/>
      </w:pPr>
      <w:r>
        <w:t>What just happened</w:t>
      </w:r>
      <w:ins w:id="545" w:author="Rachel McCollin" w:date="2012-11-21T14:34:00Z">
        <w:r w:rsidR="00EB3316">
          <w:t>?</w:t>
        </w:r>
      </w:ins>
    </w:p>
    <w:p w:rsidR="00EB3316" w:rsidRDefault="00EB3316">
      <w:pPr>
        <w:pStyle w:val="Standard"/>
        <w:numPr>
          <w:ins w:id="546" w:author="Rachel McCollin" w:date="2012-11-21T14:34:00Z"/>
        </w:numPr>
        <w:rPr>
          <w:ins w:id="547" w:author="Rachel McCollin" w:date="2012-11-21T14:34:00Z"/>
        </w:rPr>
      </w:pPr>
      <w:ins w:id="548" w:author="Rachel McCollin" w:date="2012-11-21T14:34:00Z">
        <w:r>
          <w:t xml:space="preserve">We created a new stylesheet called </w:t>
        </w:r>
        <w:r w:rsidRPr="005043E5">
          <w:rPr>
            <w:rStyle w:val="CodeInTextPACKT"/>
            <w:rPrChange w:id="549" w:author="Rachel McCollin" w:date="2012-11-22T15:41:00Z">
              <w:rPr/>
            </w:rPrChange>
          </w:rPr>
          <w:t>style.css</w:t>
        </w:r>
        <w:r>
          <w:t xml:space="preserve"> and attached it to our </w:t>
        </w:r>
        <w:r w:rsidRPr="005043E5">
          <w:rPr>
            <w:rStyle w:val="CodeInTextPACKT"/>
            <w:rPrChange w:id="550" w:author="Rachel McCollin" w:date="2012-11-22T15:42:00Z">
              <w:rPr/>
            </w:rPrChange>
          </w:rPr>
          <w:t>index.html</w:t>
        </w:r>
        <w:r>
          <w:t xml:space="preserve"> file with a line of code inside the </w:t>
        </w:r>
        <w:r w:rsidRPr="005043E5">
          <w:rPr>
            <w:rStyle w:val="CodeInTextPACKT"/>
            <w:rPrChange w:id="551" w:author="Rachel McCollin" w:date="2012-11-22T15:42:00Z">
              <w:rPr/>
            </w:rPrChange>
          </w:rPr>
          <w:t>&lt;head&gt;</w:t>
        </w:r>
        <w:r>
          <w:t xml:space="preserve"> </w:t>
        </w:r>
      </w:ins>
      <w:ins w:id="552" w:author="Rachel McCollin" w:date="2012-11-22T15:42:00Z">
        <w:r w:rsidR="005043E5">
          <w:t>section of our HTML file</w:t>
        </w:r>
      </w:ins>
      <w:ins w:id="553" w:author="Rachel McCollin" w:date="2012-11-21T14:34:00Z">
        <w:r>
          <w:t>.</w:t>
        </w:r>
      </w:ins>
    </w:p>
    <w:p w:rsidR="00EB3316" w:rsidRDefault="00F00D88">
      <w:pPr>
        <w:pStyle w:val="Standard"/>
        <w:numPr>
          <w:ins w:id="554" w:author="Rachel McCollin" w:date="2012-11-21T14:35:00Z"/>
        </w:numPr>
        <w:rPr>
          <w:ins w:id="555" w:author="Rachel McCollin" w:date="2012-11-21T14:34:00Z"/>
        </w:rPr>
      </w:pPr>
      <w:ins w:id="556" w:author="Rachel McCollin" w:date="2012-11-21T14:37:00Z">
        <w:r>
          <w:t>For now our stylesheet is still empty, but we’ll change that shortly.</w:t>
        </w:r>
      </w:ins>
    </w:p>
    <w:p w:rsidR="0067667F" w:rsidDel="00F00D88" w:rsidRDefault="006F6683">
      <w:pPr>
        <w:pStyle w:val="Standard"/>
        <w:rPr>
          <w:del w:id="557" w:author="Rachel McCollin" w:date="2012-11-21T14:37:00Z"/>
        </w:rPr>
      </w:pPr>
      <w:del w:id="558" w:author="Rachel McCollin" w:date="2012-11-21T14:37:00Z">
        <w:r w:rsidDel="00F00D88">
          <w:delText xml:space="preserve">While our initial </w:delText>
        </w:r>
        <w:r w:rsidR="00AA060C" w:rsidRPr="00AA060C">
          <w:rPr>
            <w:rStyle w:val="CodeInTextPACKT"/>
            <w:rPrChange w:id="559" w:author="Unnati" w:date="2012-05-08T16:37:00Z">
              <w:rPr>
                <w:b/>
              </w:rPr>
            </w:rPrChange>
          </w:rPr>
          <w:delText>style.css</w:delText>
        </w:r>
        <w:r w:rsidDel="00F00D88">
          <w:delText xml:space="preserve"> sheet has nothing in it (other than comments that don't affect anything) within that </w:delText>
        </w:r>
        <w:r w:rsidR="00AA060C" w:rsidRPr="00AA060C">
          <w:rPr>
            <w:rStyle w:val="CodeInTextPACKT"/>
            <w:rPrChange w:id="560" w:author="Unnati" w:date="2012-05-08T16:37:00Z">
              <w:rPr>
                <w:b/>
              </w:rPr>
            </w:rPrChange>
          </w:rPr>
          <w:delText>style.css</w:delText>
        </w:r>
        <w:r w:rsidDel="00F00D88">
          <w:delText xml:space="preserve"> sheet, we loaded in our layout-core.css, which we'll be leveraging to help us with our layout as we progress through our design. You may see this </w:delText>
        </w:r>
        <w:commentRangeStart w:id="561"/>
        <w:r w:rsidR="00AA060C" w:rsidRPr="00AA060C">
          <w:rPr>
            <w:rStyle w:val="CodeInTextPACKT"/>
            <w:rPrChange w:id="562" w:author="Unnati" w:date="2012-05-08T16:38:00Z">
              <w:rPr>
                <w:b/>
              </w:rPr>
            </w:rPrChange>
          </w:rPr>
          <w:delText>layout.core.css</w:delText>
        </w:r>
        <w:commentRangeEnd w:id="561"/>
        <w:r w:rsidR="00864D70" w:rsidDel="00F00D88">
          <w:rPr>
            <w:rStyle w:val="CommentReference"/>
            <w:rFonts w:ascii="Times New Roman" w:eastAsia="Arial" w:hAnsi="Times New Roman" w:cs="Tahoma"/>
          </w:rPr>
          <w:commentReference w:id="561"/>
        </w:r>
        <w:r w:rsidDel="00F00D88">
          <w:delText xml:space="preserve"> have some affect on your </w:delText>
        </w:r>
        <w:r w:rsidDel="00F00D88">
          <w:rPr>
            <w:rStyle w:val="CodeInTextPACKT"/>
          </w:rPr>
          <w:delText>index.html</w:delText>
        </w:r>
        <w:r w:rsidDel="00F00D88">
          <w:delText xml:space="preserve"> file.</w:delText>
        </w:r>
      </w:del>
    </w:p>
    <w:p w:rsidR="0067667F" w:rsidRDefault="006F6683">
      <w:pPr>
        <w:pStyle w:val="Heading2"/>
      </w:pPr>
      <w:r>
        <w:t xml:space="preserve">Prepping for responsiveness: Viewport and </w:t>
      </w:r>
      <w:ins w:id="563" w:author="Rachel McCollin" w:date="2012-11-21T14:37:00Z">
        <w:r w:rsidR="00F00D88">
          <w:t>a</w:t>
        </w:r>
      </w:ins>
      <w:del w:id="564" w:author="Rachel McCollin" w:date="2012-11-21T14:37:00Z">
        <w:r w:rsidDel="00F00D88">
          <w:delText>A</w:delText>
        </w:r>
      </w:del>
      <w:r>
        <w:t>pple-mobile metatags</w:t>
      </w:r>
    </w:p>
    <w:p w:rsidR="0067667F" w:rsidDel="00F00D88" w:rsidRDefault="006F6683">
      <w:pPr>
        <w:pStyle w:val="Standard"/>
        <w:rPr>
          <w:del w:id="565" w:author="Rachel McCollin" w:date="2012-11-21T14:38:00Z"/>
        </w:rPr>
      </w:pPr>
      <w:del w:id="566" w:author="Rachel McCollin" w:date="2012-11-21T14:38:00Z">
        <w:r w:rsidDel="00F00D88">
          <w:delText>Most mobile device use an HTML graphic rendering display in their browsers, most of the time, depending on the device, it's Apple's OpenSource Web-kit engine. This HTML engine internally interprets and "draws" the HTML and CSS it's rendering and serves up an image of it (with text and other feature mapped to the image so you can select and copy text, but that's detail for another book).</w:delText>
        </w:r>
      </w:del>
    </w:p>
    <w:p w:rsidR="0067667F" w:rsidRDefault="006F6683">
      <w:pPr>
        <w:pStyle w:val="Standard"/>
      </w:pPr>
      <w:del w:id="567" w:author="Rachel McCollin" w:date="2012-11-21T14:38:00Z">
        <w:r w:rsidDel="00F00D88">
          <w:delText xml:space="preserve">This is why you can zoom in an out of websites on a smart phone, and for a non-responsive design, that's a nice feature because while it's </w:delText>
        </w:r>
        <w:commentRangeStart w:id="568"/>
        <w:r w:rsidDel="00F00D88">
          <w:delText xml:space="preserve">kind of </w:delText>
        </w:r>
        <w:commentRangeEnd w:id="568"/>
        <w:r w:rsidR="00864D70" w:rsidDel="00F00D88">
          <w:rPr>
            <w:rStyle w:val="CommentReference"/>
            <w:rFonts w:ascii="Times New Roman" w:eastAsia="Arial" w:hAnsi="Times New Roman" w:cs="Tahoma"/>
          </w:rPr>
          <w:commentReference w:id="568"/>
        </w:r>
        <w:r w:rsidDel="00F00D88">
          <w:delText>tedious to zoom in and out of the layout of a huge site on a small phone screen, it's better than nothing. As we're serving up an optimal view for our users, to be more effective, we'll want to render our text and graphics at the correct size and not require the user to worry about zooming in and out so we'll want to lock that layout down and turn t</w:delText>
        </w:r>
      </w:del>
      <w:ins w:id="569" w:author="Rachel McCollin" w:date="2012-11-21T14:38:00Z">
        <w:r w:rsidR="00F00D88">
          <w:t xml:space="preserve">Our theme is going to be responsive – its layout will </w:t>
        </w:r>
      </w:ins>
      <w:ins w:id="570" w:author="Rachel McCollin" w:date="2012-11-22T14:41:00Z">
        <w:r w:rsidR="00754ECC">
          <w:t>adapt</w:t>
        </w:r>
      </w:ins>
      <w:ins w:id="571" w:author="Rachel McCollin" w:date="2012-11-21T14:38:00Z">
        <w:r w:rsidR="00F00D88">
          <w:t xml:space="preserve"> to </w:t>
        </w:r>
      </w:ins>
      <w:ins w:id="572" w:author="Rachel McCollin" w:date="2012-11-21T14:39:00Z">
        <w:r w:rsidR="00F00D88">
          <w:t>the</w:t>
        </w:r>
      </w:ins>
      <w:ins w:id="573" w:author="Rachel McCollin" w:date="2012-11-21T14:38:00Z">
        <w:r w:rsidR="00F00D88">
          <w:t xml:space="preserve"> </w:t>
        </w:r>
      </w:ins>
      <w:ins w:id="574" w:author="Rachel McCollin" w:date="2012-11-21T14:39:00Z">
        <w:r w:rsidR="00F00D88">
          <w:t>width of the</w:t>
        </w:r>
        <w:r w:rsidR="005043E5">
          <w:t xml:space="preserve"> device it’s being viewed on. In</w:t>
        </w:r>
        <w:r w:rsidR="00F00D88">
          <w:t xml:space="preserve"> order for this to work, and for mobile devices to display the site at the correct width, we need to add some</w:t>
        </w:r>
      </w:ins>
      <w:ins w:id="575" w:author="Rachel McCollin" w:date="2012-11-22T15:42:00Z">
        <w:r w:rsidR="005043E5">
          <w:t xml:space="preserve"> more</w:t>
        </w:r>
      </w:ins>
      <w:ins w:id="576" w:author="Rachel McCollin" w:date="2012-11-21T14:39:00Z">
        <w:r w:rsidR="00F00D88">
          <w:t xml:space="preserve"> code to our </w:t>
        </w:r>
        <w:r w:rsidR="00F00D88" w:rsidRPr="005043E5">
          <w:rPr>
            <w:rStyle w:val="CodeInTextPACKT"/>
            <w:rPrChange w:id="577" w:author="Rachel McCollin" w:date="2012-11-22T15:42:00Z">
              <w:rPr/>
            </w:rPrChange>
          </w:rPr>
          <w:t>&lt;head&gt;</w:t>
        </w:r>
        <w:r w:rsidR="00F00D88">
          <w:t xml:space="preserve"> </w:t>
        </w:r>
      </w:ins>
      <w:ins w:id="578" w:author="Rachel McCollin" w:date="2012-11-22T15:42:00Z">
        <w:r w:rsidR="005043E5">
          <w:t>section</w:t>
        </w:r>
      </w:ins>
      <w:ins w:id="579" w:author="Rachel McCollin" w:date="2012-11-21T14:39:00Z">
        <w:r w:rsidR="00F00D88">
          <w:t xml:space="preserve"> in our </w:t>
        </w:r>
        <w:r w:rsidR="00F00D88" w:rsidRPr="005043E5">
          <w:rPr>
            <w:rStyle w:val="CodeInTextPACKT"/>
            <w:rPrChange w:id="580" w:author="Rachel McCollin" w:date="2012-11-22T15:42:00Z">
              <w:rPr/>
            </w:rPrChange>
          </w:rPr>
          <w:t>index.html</w:t>
        </w:r>
        <w:r w:rsidR="00F00D88">
          <w:t xml:space="preserve"> file.</w:t>
        </w:r>
      </w:ins>
      <w:del w:id="581" w:author="Rachel McCollin" w:date="2012-11-21T14:38:00Z">
        <w:r w:rsidDel="00F00D88">
          <w:delText>hat off.</w:delText>
        </w:r>
      </w:del>
    </w:p>
    <w:p w:rsidR="0067667F" w:rsidDel="00F00D88" w:rsidRDefault="006F6683">
      <w:pPr>
        <w:pStyle w:val="Standard"/>
        <w:rPr>
          <w:del w:id="582" w:author="Rachel McCollin" w:date="2012-11-21T14:39:00Z"/>
        </w:rPr>
      </w:pPr>
      <w:del w:id="583" w:author="Rachel McCollin" w:date="2012-11-21T14:39:00Z">
        <w:r w:rsidDel="00F00D88">
          <w:delText>As a result we're going to load into our header the following three meta tags:</w:delText>
        </w:r>
      </w:del>
    </w:p>
    <w:p w:rsidR="0067667F" w:rsidRDefault="006F6683">
      <w:pPr>
        <w:pStyle w:val="TFAPackt"/>
        <w:outlineLvl w:val="9"/>
      </w:pPr>
      <w:r>
        <w:t xml:space="preserve">Time for action: Adding in the viewport and </w:t>
      </w:r>
      <w:ins w:id="584" w:author="Rachel McCollin" w:date="2012-11-21T14:37:00Z">
        <w:r w:rsidR="00F00D88">
          <w:t>a</w:t>
        </w:r>
      </w:ins>
      <w:del w:id="585" w:author="Rachel McCollin" w:date="2012-11-21T14:37:00Z">
        <w:r w:rsidDel="00F00D88">
          <w:delText>A</w:delText>
        </w:r>
      </w:del>
      <w:r>
        <w:t>pple-mobile metatags:</w:t>
      </w:r>
    </w:p>
    <w:p w:rsidR="00B30C77" w:rsidRDefault="00F00D88">
      <w:pPr>
        <w:pStyle w:val="Standard"/>
        <w:numPr>
          <w:ins w:id="586" w:author="Rachel McCollin" w:date="2012-11-21T14:39:00Z"/>
        </w:numPr>
        <w:rPr>
          <w:ins w:id="587" w:author="Rachel McCollin" w:date="2012-11-21T14:39:00Z"/>
        </w:rPr>
        <w:pPrChange w:id="588" w:author="Rachel McCollin" w:date="2012-11-21T14:40:00Z">
          <w:pPr>
            <w:pStyle w:val="NumberedBulletPACKT"/>
            <w:numPr>
              <w:numId w:val="29"/>
            </w:numPr>
          </w:pPr>
        </w:pPrChange>
      </w:pPr>
      <w:ins w:id="589" w:author="Rachel McCollin" w:date="2012-11-21T14:40:00Z">
        <w:r>
          <w:t>Adding the tags is very simple.</w:t>
        </w:r>
      </w:ins>
    </w:p>
    <w:p w:rsidR="00B30C77" w:rsidRDefault="006F6683">
      <w:pPr>
        <w:pStyle w:val="NumberedBulletPACKT"/>
        <w:numPr>
          <w:ilvl w:val="0"/>
          <w:numId w:val="29"/>
        </w:numPr>
        <w:pPrChange w:id="590" w:author="Unnati" w:date="2012-05-08T16:41:00Z">
          <w:pPr>
            <w:pStyle w:val="Standard"/>
          </w:pPr>
        </w:pPrChange>
      </w:pPr>
      <w:r>
        <w:t xml:space="preserve">In your </w:t>
      </w:r>
      <w:r>
        <w:rPr>
          <w:rStyle w:val="CodeInTextPACKT"/>
        </w:rPr>
        <w:t>index.html</w:t>
      </w:r>
      <w:r>
        <w:t xml:space="preserve"> </w:t>
      </w:r>
      <w:r w:rsidRPr="00B30C77">
        <w:rPr>
          <w:rStyle w:val="CodeInTextPACKT"/>
          <w:rPrChange w:id="591" w:author="Rachel McCollin" w:date="2012-11-22T14:52:00Z">
            <w:rPr/>
          </w:rPrChange>
        </w:rPr>
        <w:t>head</w:t>
      </w:r>
      <w:r>
        <w:t xml:space="preserve"> tags, place the following meta tags:</w:t>
      </w:r>
    </w:p>
    <w:p w:rsidR="0067667F" w:rsidDel="005043E5" w:rsidRDefault="006F6683">
      <w:pPr>
        <w:pStyle w:val="CodePACKT"/>
        <w:rPr>
          <w:del w:id="592" w:author="Rachel McCollin" w:date="2012-11-22T15:42:00Z"/>
        </w:rPr>
      </w:pPr>
      <w:del w:id="593" w:author="Rachel McCollin" w:date="2012-11-22T15:42:00Z">
        <w:r w:rsidDel="005043E5">
          <w:delText>...</w:delText>
        </w:r>
      </w:del>
    </w:p>
    <w:p w:rsidR="0067667F" w:rsidRDefault="006F6683">
      <w:pPr>
        <w:pStyle w:val="CodePACKT"/>
      </w:pPr>
      <w:r>
        <w:t>&lt;meta name="viewport" content="width=</w:t>
      </w:r>
      <w:r>
        <w:rPr>
          <w:b/>
          <w:bCs/>
        </w:rPr>
        <w:t>device-width</w:t>
      </w:r>
      <w:del w:id="594" w:author="Rachel McCollin" w:date="2012-11-21T14:40:00Z">
        <w:r w:rsidDel="00203591">
          <w:delText>, initial-scale=</w:delText>
        </w:r>
        <w:r w:rsidDel="00203591">
          <w:rPr>
            <w:b/>
            <w:bCs/>
          </w:rPr>
          <w:delText>1.0</w:delText>
        </w:r>
        <w:r w:rsidDel="00203591">
          <w:delText>, user-scalable=</w:delText>
        </w:r>
        <w:r w:rsidDel="00203591">
          <w:rPr>
            <w:b/>
            <w:bCs/>
          </w:rPr>
          <w:delText>0</w:delText>
        </w:r>
        <w:r w:rsidDel="00203591">
          <w:delText>, minimum-scale=</w:delText>
        </w:r>
        <w:r w:rsidDel="00203591">
          <w:rPr>
            <w:b/>
            <w:bCs/>
          </w:rPr>
          <w:delText>1.0</w:delText>
        </w:r>
        <w:r w:rsidDel="00203591">
          <w:delText>, maximum-scale=</w:delText>
        </w:r>
        <w:r w:rsidDel="00203591">
          <w:rPr>
            <w:b/>
            <w:bCs/>
          </w:rPr>
          <w:delText>1.0</w:delText>
        </w:r>
      </w:del>
      <w:r>
        <w:t>"&gt;</w:t>
      </w:r>
    </w:p>
    <w:p w:rsidR="0067667F" w:rsidRDefault="006F6683">
      <w:pPr>
        <w:pStyle w:val="CodePACKT"/>
      </w:pPr>
      <w:r>
        <w:t>&lt;meta name="apple-mobile-web-app-capable" content="</w:t>
      </w:r>
      <w:r>
        <w:rPr>
          <w:b/>
          <w:bCs/>
        </w:rPr>
        <w:t>yes</w:t>
      </w:r>
      <w:r>
        <w:t>"&gt;</w:t>
      </w:r>
    </w:p>
    <w:p w:rsidR="0067667F" w:rsidRDefault="006F6683">
      <w:pPr>
        <w:pStyle w:val="CodePACKT"/>
      </w:pPr>
      <w:r>
        <w:t>&lt;meta name="apple-mobile-web-app-status-bar-style" content="</w:t>
      </w:r>
      <w:r>
        <w:rPr>
          <w:b/>
          <w:bCs/>
        </w:rPr>
        <w:t>black</w:t>
      </w:r>
      <w:r>
        <w:t>"&gt;</w:t>
      </w:r>
    </w:p>
    <w:p w:rsidR="0067667F" w:rsidDel="005043E5" w:rsidRDefault="006F6683">
      <w:pPr>
        <w:pStyle w:val="CodeEndPACKT"/>
        <w:rPr>
          <w:del w:id="595" w:author="Rachel McCollin" w:date="2012-11-22T15:42:00Z"/>
        </w:rPr>
      </w:pPr>
      <w:del w:id="596" w:author="Rachel McCollin" w:date="2012-11-22T15:42:00Z">
        <w:r w:rsidDel="005043E5">
          <w:delText>...</w:delText>
        </w:r>
      </w:del>
    </w:p>
    <w:p w:rsidR="0067667F" w:rsidRDefault="006F6683">
      <w:pPr>
        <w:pStyle w:val="WJHPackt"/>
        <w:outlineLvl w:val="9"/>
      </w:pPr>
      <w:r>
        <w:t>What just happened</w:t>
      </w:r>
      <w:ins w:id="597" w:author="Rachel McCollin" w:date="2012-11-21T14:40:00Z">
        <w:r w:rsidR="00203591">
          <w:t>?</w:t>
        </w:r>
      </w:ins>
    </w:p>
    <w:p w:rsidR="00203591" w:rsidRDefault="005043E5">
      <w:pPr>
        <w:pStyle w:val="Standard"/>
        <w:numPr>
          <w:ins w:id="598" w:author="Rachel McCollin" w:date="2012-11-21T14:40:00Z"/>
        </w:numPr>
        <w:rPr>
          <w:ins w:id="599" w:author="Rachel McCollin" w:date="2012-11-21T14:40:00Z"/>
        </w:rPr>
      </w:pPr>
      <w:ins w:id="600" w:author="Rachel McCollin" w:date="2012-11-21T14:40:00Z">
        <w:r>
          <w:t>We added three meta</w:t>
        </w:r>
        <w:r w:rsidR="00203591">
          <w:t xml:space="preserve"> tags to our file to ensure the theme behaves as it should on mobile devices. Let’s have a look at each:</w:t>
        </w:r>
      </w:ins>
    </w:p>
    <w:p w:rsidR="00B30C77" w:rsidRDefault="006F6683">
      <w:pPr>
        <w:pStyle w:val="BulletPACKT"/>
        <w:numPr>
          <w:ins w:id="601" w:author="Rachel McCollin" w:date="2012-11-21T14:41:00Z"/>
        </w:numPr>
        <w:rPr>
          <w:del w:id="602" w:author="Rachel McCollin" w:date="2012-11-21T14:41:00Z"/>
        </w:rPr>
        <w:pPrChange w:id="603" w:author="Rachel McCollin" w:date="2012-11-21T14:41:00Z">
          <w:pPr>
            <w:pStyle w:val="Standard"/>
          </w:pPr>
        </w:pPrChange>
      </w:pPr>
      <w:r>
        <w:t xml:space="preserve">The </w:t>
      </w:r>
      <w:r>
        <w:rPr>
          <w:rStyle w:val="CodeInTextPACKT"/>
        </w:rPr>
        <w:t>viewport</w:t>
      </w:r>
      <w:r>
        <w:t xml:space="preserve"> metatag is a </w:t>
      </w:r>
      <w:ins w:id="604" w:author="Rachel McCollin" w:date="2012-11-21T14:40:00Z">
        <w:r w:rsidR="00203591">
          <w:t>W</w:t>
        </w:r>
      </w:ins>
      <w:del w:id="605" w:author="Rachel McCollin" w:date="2012-11-21T14:40:00Z">
        <w:r w:rsidDel="00203591">
          <w:delText>w</w:delText>
        </w:r>
      </w:del>
      <w:r>
        <w:t>eb</w:t>
      </w:r>
      <w:del w:id="606" w:author="Rachel McCollin" w:date="2012-11-21T14:40:00Z">
        <w:r w:rsidDel="00203591">
          <w:delText>-</w:delText>
        </w:r>
      </w:del>
      <w:r>
        <w:t xml:space="preserve">kit requirement and not (yet) a W3C's standard. </w:t>
      </w:r>
      <w:del w:id="607" w:author="Rachel McCollin" w:date="2012-11-21T14:41:00Z">
        <w:r w:rsidDel="00203591">
          <w:delText>We'll be using it so that people aren't required to zoom in and out of your layout.</w:delText>
        </w:r>
      </w:del>
    </w:p>
    <w:p w:rsidR="00203591" w:rsidRDefault="006F6683" w:rsidP="00203591">
      <w:pPr>
        <w:pStyle w:val="BulletPACKT"/>
        <w:numPr>
          <w:ins w:id="608" w:author="Rachel McCollin" w:date="2012-11-21T14:41:00Z"/>
        </w:numPr>
        <w:rPr>
          <w:ins w:id="609" w:author="Rachel McCollin" w:date="2012-11-21T14:41:00Z"/>
        </w:rPr>
      </w:pPr>
      <w:r>
        <w:t xml:space="preserve">The </w:t>
      </w:r>
      <w:r>
        <w:rPr>
          <w:rStyle w:val="CodeInTextPACKT"/>
        </w:rPr>
        <w:t>width</w:t>
      </w:r>
      <w:r>
        <w:t xml:space="preserve"> property controls the viewport, </w:t>
      </w:r>
      <w:del w:id="610" w:author="Rachel McCollin" w:date="2012-11-21T14:41:00Z">
        <w:r w:rsidDel="00203591">
          <w:delText xml:space="preserve">you can set it to any number of pixels that you'd like, but </w:delText>
        </w:r>
      </w:del>
      <w:r>
        <w:t xml:space="preserve">as we'll be </w:t>
      </w:r>
      <w:del w:id="611" w:author="Rachel McCollin" w:date="2012-11-21T14:41:00Z">
        <w:r w:rsidDel="00203591">
          <w:delText>re-rendering</w:delText>
        </w:r>
      </w:del>
      <w:ins w:id="612" w:author="Rachel McCollin" w:date="2012-11-21T14:41:00Z">
        <w:r w:rsidR="00203591">
          <w:t>styling</w:t>
        </w:r>
      </w:ins>
      <w:r>
        <w:t xml:space="preserve"> our layout based on the screen size, we'll want this set to: </w:t>
      </w:r>
      <w:r>
        <w:rPr>
          <w:rStyle w:val="CodeInTextPACKT"/>
        </w:rPr>
        <w:t>device-width</w:t>
      </w:r>
      <w:r>
        <w:t xml:space="preserve">. </w:t>
      </w:r>
    </w:p>
    <w:p w:rsidR="00B30C77" w:rsidRDefault="006F6683">
      <w:pPr>
        <w:pStyle w:val="BulletPACKT"/>
        <w:numPr>
          <w:ins w:id="613" w:author="Rachel McCollin" w:date="2012-11-21T14:41:00Z"/>
        </w:numPr>
        <w:rPr>
          <w:del w:id="614" w:author="Rachel McCollin" w:date="2012-11-21T14:41:00Z"/>
        </w:rPr>
        <w:pPrChange w:id="615" w:author="Rachel McCollin" w:date="2012-11-21T14:41:00Z">
          <w:pPr>
            <w:pStyle w:val="Standard"/>
          </w:pPr>
        </w:pPrChange>
      </w:pPr>
      <w:del w:id="616" w:author="Rachel McCollin" w:date="2012-11-21T14:41:00Z">
        <w:r w:rsidDel="00203591">
          <w:delText xml:space="preserve">The </w:delText>
        </w:r>
        <w:r w:rsidDel="00203591">
          <w:rPr>
            <w:rStyle w:val="CodeInTextPACKT"/>
          </w:rPr>
          <w:delText>initial-scale</w:delText>
        </w:r>
        <w:r w:rsidDel="00203591">
          <w:delText xml:space="preserve"> is set to </w:delText>
        </w:r>
        <w:r w:rsidDel="00203591">
          <w:rPr>
            <w:rStyle w:val="CodeInTextPACKT"/>
          </w:rPr>
          <w:delText>1.0</w:delText>
        </w:r>
        <w:r w:rsidDel="00203591">
          <w:delText xml:space="preserve"> which means that's the full size the page will load in as, 100%.  By setting the </w:delText>
        </w:r>
        <w:r w:rsidDel="00203591">
          <w:rPr>
            <w:rStyle w:val="CodeInTextPACKT"/>
          </w:rPr>
          <w:delText>maximum-scale</w:delText>
        </w:r>
        <w:r w:rsidDel="00203591">
          <w:delText xml:space="preserve"> to </w:delText>
        </w:r>
        <w:r w:rsidDel="00203591">
          <w:rPr>
            <w:rStyle w:val="CodeInTextPACKT"/>
          </w:rPr>
          <w:delText>1.0</w:delText>
        </w:r>
        <w:r w:rsidDel="00203591">
          <w:delText xml:space="preserve"> we don't allow any one to zoom in farther than 100%. Also, by setting </w:delText>
        </w:r>
        <w:r w:rsidDel="00203591">
          <w:rPr>
            <w:rStyle w:val="CodeInTextPACKT"/>
          </w:rPr>
          <w:delText>user-scalable</w:delText>
        </w:r>
        <w:r w:rsidDel="00203591">
          <w:delText xml:space="preserve"> to </w:delText>
        </w:r>
        <w:r w:rsidDel="00203591">
          <w:rPr>
            <w:rStyle w:val="CodeInTextPACKT"/>
          </w:rPr>
          <w:delText>0</w:delText>
        </w:r>
        <w:r w:rsidDel="00203591">
          <w:delText>, we disallow people from zooming out.</w:delText>
        </w:r>
      </w:del>
    </w:p>
    <w:p w:rsidR="00B30C77" w:rsidRDefault="006F6683">
      <w:pPr>
        <w:pStyle w:val="BulletPACKT"/>
        <w:numPr>
          <w:ins w:id="617" w:author="Rachel McCollin" w:date="2012-11-21T14:41:00Z"/>
        </w:numPr>
        <w:pPrChange w:id="618" w:author="Rachel McCollin" w:date="2012-11-21T14:41:00Z">
          <w:pPr>
            <w:pStyle w:val="Standard"/>
          </w:pPr>
        </w:pPrChange>
      </w:pPr>
      <w:r>
        <w:t xml:space="preserve">By setting the </w:t>
      </w:r>
      <w:r>
        <w:rPr>
          <w:rStyle w:val="CodeInTextPACKT"/>
        </w:rPr>
        <w:t>apple-mobile-web-app-capable</w:t>
      </w:r>
      <w:r>
        <w:t xml:space="preserve"> meta tag to </w:t>
      </w:r>
      <w:r>
        <w:rPr>
          <w:rStyle w:val="CodeInTextPACKT"/>
        </w:rPr>
        <w:t>yes</w:t>
      </w:r>
      <w:r>
        <w:t>, the site will run in full screen mode</w:t>
      </w:r>
      <w:ins w:id="619" w:author="Rachel McCollin" w:date="2012-11-21T14:41:00Z">
        <w:r w:rsidR="00203591">
          <w:t xml:space="preserve"> (when selected by the users)</w:t>
        </w:r>
      </w:ins>
      <w:r>
        <w:t xml:space="preserve">, meaning it will bump the address bar up out of the screen view once the page has loaded. </w:t>
      </w:r>
      <w:del w:id="620" w:author="Rachel McCollin" w:date="2012-11-21T14:42:00Z">
        <w:r w:rsidDel="00203591">
          <w:delText xml:space="preserve">This means your site's theme will have a few more pixels of space, and feel a bit more like a "native app" and not "Just another WordPress site". </w:delText>
        </w:r>
      </w:del>
      <w:r>
        <w:t xml:space="preserve">Even though this meta-tag has the word “apple” in it, it actually affects all </w:t>
      </w:r>
      <w:ins w:id="621" w:author="Rachel McCollin" w:date="2012-11-21T14:42:00Z">
        <w:r w:rsidR="00203591">
          <w:t>W</w:t>
        </w:r>
      </w:ins>
      <w:del w:id="622" w:author="Rachel McCollin" w:date="2012-11-21T14:42:00Z">
        <w:r w:rsidDel="00203591">
          <w:delText>w</w:delText>
        </w:r>
      </w:del>
      <w:r>
        <w:t>eb</w:t>
      </w:r>
      <w:del w:id="623" w:author="Rachel McCollin" w:date="2012-11-21T14:42:00Z">
        <w:r w:rsidDel="00203591">
          <w:delText>-</w:delText>
        </w:r>
      </w:del>
      <w:r>
        <w:t>kit based browsers so even Android devices should benefit from this tag.</w:t>
      </w:r>
    </w:p>
    <w:p w:rsidR="00B30C77" w:rsidRDefault="006F6683">
      <w:pPr>
        <w:pStyle w:val="BulletPACKT"/>
        <w:numPr>
          <w:ins w:id="624" w:author="Rachel McCollin" w:date="2012-11-21T14:41:00Z"/>
        </w:numPr>
        <w:pPrChange w:id="625" w:author="Rachel McCollin" w:date="2012-11-21T14:41:00Z">
          <w:pPr>
            <w:pStyle w:val="Standard"/>
          </w:pPr>
        </w:pPrChange>
      </w:pPr>
      <w:r>
        <w:t xml:space="preserve">On </w:t>
      </w:r>
      <w:ins w:id="626" w:author="Rachel McCollin" w:date="2012-11-21T14:42:00Z">
        <w:r w:rsidR="001D4205">
          <w:t>i</w:t>
        </w:r>
      </w:ins>
      <w:del w:id="627" w:author="Rachel McCollin" w:date="2012-11-21T14:42:00Z">
        <w:r w:rsidDel="001D4205">
          <w:delText>I</w:delText>
        </w:r>
      </w:del>
      <w:r>
        <w:t xml:space="preserve">OS devices the </w:t>
      </w:r>
      <w:r>
        <w:rPr>
          <w:rStyle w:val="CodeInTextPACKT"/>
        </w:rPr>
        <w:t>apple-mobile-web-app-status-bar-style</w:t>
      </w:r>
      <w:r>
        <w:t xml:space="preserve"> specifies the status bar </w:t>
      </w:r>
      <w:del w:id="628" w:author="Rachel McCollin" w:date="2012-11-21T14:42:00Z">
        <w:r w:rsidDel="001D4205">
          <w:delText>that's on iOS specific devices</w:delText>
        </w:r>
      </w:del>
      <w:ins w:id="629" w:author="Rachel McCollin" w:date="2012-11-21T14:42:00Z">
        <w:r w:rsidR="001D4205">
          <w:t>settings</w:t>
        </w:r>
      </w:ins>
      <w:r>
        <w:t>. This setting changes the color of the bar and then moves it out of the way or allows it to stay up at the top. If we set it to "</w:t>
      </w:r>
      <w:r>
        <w:rPr>
          <w:rStyle w:val="CodeInTextPACKT"/>
        </w:rPr>
        <w:t>default</w:t>
      </w:r>
      <w:r>
        <w:t>" it will stay it</w:t>
      </w:r>
      <w:del w:id="630" w:author="Rachel McCollin" w:date="2012-11-21T14:43:00Z">
        <w:r w:rsidDel="001D4205">
          <w:delText>'</w:delText>
        </w:r>
      </w:del>
      <w:r>
        <w:t xml:space="preserve">s normal "iOS gradient-grey", but move up out of the way. </w:t>
      </w:r>
      <w:del w:id="631" w:author="Rachel McCollin" w:date="2012-11-21T14:43:00Z">
        <w:r w:rsidDel="001D4205">
          <w:delText>I like to</w:delText>
        </w:r>
      </w:del>
      <w:ins w:id="632" w:author="Rachel McCollin" w:date="2012-11-21T14:43:00Z">
        <w:r w:rsidR="001D4205">
          <w:t xml:space="preserve">We’ve </w:t>
        </w:r>
      </w:ins>
      <w:ins w:id="633" w:author="Rachel McCollin" w:date="2012-11-22T14:41:00Z">
        <w:r w:rsidR="00754ECC">
          <w:t>changed</w:t>
        </w:r>
      </w:ins>
      <w:ins w:id="634" w:author="Rachel McCollin" w:date="2012-11-21T14:43:00Z">
        <w:r w:rsidR="001D4205">
          <w:t xml:space="preserve"> </w:t>
        </w:r>
      </w:ins>
      <w:del w:id="635" w:author="Rachel McCollin" w:date="2012-11-21T14:43:00Z">
        <w:r w:rsidDel="001D4205">
          <w:delText xml:space="preserve"> change it </w:delText>
        </w:r>
      </w:del>
      <w:r>
        <w:t xml:space="preserve">to </w:t>
      </w:r>
      <w:del w:id="636" w:author="Rachel McCollin" w:date="2012-11-21T14:43:00Z">
        <w:r w:rsidDel="001D4205">
          <w:delText>"</w:delText>
        </w:r>
      </w:del>
      <w:r>
        <w:rPr>
          <w:rStyle w:val="CodeInTextPACKT"/>
        </w:rPr>
        <w:t>black</w:t>
      </w:r>
      <w:del w:id="637" w:author="Rachel McCollin" w:date="2012-11-21T14:43:00Z">
        <w:r w:rsidDel="001D4205">
          <w:delText>"</w:delText>
        </w:r>
      </w:del>
      <w:r>
        <w:t xml:space="preserve"> (the only color you're allowed to change it to)</w:t>
      </w:r>
      <w:del w:id="638" w:author="Rachel McCollin" w:date="2012-11-21T14:43:00Z">
        <w:r w:rsidDel="001D4205">
          <w:delText xml:space="preserve"> and it again, moves the status bar, up out of the way</w:delText>
        </w:r>
      </w:del>
      <w:r>
        <w:t>.</w:t>
      </w:r>
    </w:p>
    <w:p w:rsidR="00B30C77" w:rsidRDefault="006F6683">
      <w:pPr>
        <w:pStyle w:val="BulletPACKT"/>
        <w:numPr>
          <w:ins w:id="639" w:author="Rachel McCollin" w:date="2012-11-21T14:41:00Z"/>
        </w:numPr>
        <w:pPrChange w:id="640" w:author="Rachel McCollin" w:date="2012-11-21T14:41:00Z">
          <w:pPr>
            <w:pStyle w:val="Standard"/>
          </w:pPr>
        </w:pPrChange>
      </w:pPr>
      <w:r>
        <w:t xml:space="preserve">If </w:t>
      </w:r>
      <w:ins w:id="641" w:author="Rachel McCollin" w:date="2012-11-21T14:43:00Z">
        <w:r w:rsidR="001D4205">
          <w:t>we</w:t>
        </w:r>
      </w:ins>
      <w:del w:id="642" w:author="Rachel McCollin" w:date="2012-11-21T14:43:00Z">
        <w:r w:rsidDel="001D4205">
          <w:delText>I</w:delText>
        </w:r>
      </w:del>
      <w:r>
        <w:t xml:space="preserve"> were to change it to </w:t>
      </w:r>
      <w:del w:id="643" w:author="Rachel McCollin" w:date="2012-11-21T14:43:00Z">
        <w:r w:rsidDel="001D4205">
          <w:delText>"</w:delText>
        </w:r>
      </w:del>
      <w:r>
        <w:rPr>
          <w:rStyle w:val="CodeInTextPACKT"/>
        </w:rPr>
        <w:t>black-translucent</w:t>
      </w:r>
      <w:del w:id="644" w:author="Rachel McCollin" w:date="2012-11-21T14:43:00Z">
        <w:r w:rsidDel="001D4205">
          <w:delText>"</w:delText>
        </w:r>
      </w:del>
      <w:r>
        <w:t xml:space="preserve"> it would stay permanently over the top of the HTML content </w:t>
      </w:r>
      <w:ins w:id="645" w:author="Rachel McCollin" w:date="2012-11-21T14:43:00Z">
        <w:r w:rsidR="001D4205">
          <w:t xml:space="preserve">and be </w:t>
        </w:r>
      </w:ins>
      <w:r>
        <w:t xml:space="preserve">slightly transparent. If </w:t>
      </w:r>
      <w:del w:id="646" w:author="Rachel McCollin" w:date="2012-11-21T14:43:00Z">
        <w:r w:rsidDel="001D4205">
          <w:delText xml:space="preserve">you're site pertains to something relevant to the user benefiting from seeing their status bar and having access to the information in it while on your site, </w:delText>
        </w:r>
      </w:del>
      <w:ins w:id="647" w:author="Rachel McCollin" w:date="2012-11-21T14:43:00Z">
        <w:r w:rsidR="001D4205">
          <w:t xml:space="preserve">your users will need access to the status bar while browsing the site, </w:t>
        </w:r>
      </w:ins>
      <w:del w:id="648" w:author="Rachel McCollin" w:date="2012-11-21T14:44:00Z">
        <w:r w:rsidDel="001D4205">
          <w:delText xml:space="preserve">then </w:delText>
        </w:r>
      </w:del>
      <w:r>
        <w:t xml:space="preserve">you might want to consider making this setting </w:t>
      </w:r>
      <w:del w:id="649" w:author="Rachel McCollin" w:date="2012-11-21T14:55:00Z">
        <w:r w:rsidR="00AA060C" w:rsidRPr="00AA060C">
          <w:rPr>
            <w:rStyle w:val="CodeInTextPACKT"/>
            <w:rPrChange w:id="650" w:author="Rachel McCollin" w:date="2012-11-21T14:55:00Z">
              <w:rPr>
                <w:b/>
              </w:rPr>
            </w:rPrChange>
          </w:rPr>
          <w:delText>"</w:delText>
        </w:r>
      </w:del>
      <w:r w:rsidR="00AA060C" w:rsidRPr="00AA060C">
        <w:rPr>
          <w:rStyle w:val="CodeInTextPACKT"/>
          <w:rPrChange w:id="651" w:author="Rachel McCollin" w:date="2012-11-21T14:55:00Z">
            <w:rPr>
              <w:b/>
            </w:rPr>
          </w:rPrChange>
        </w:rPr>
        <w:t>black-translucent</w:t>
      </w:r>
      <w:del w:id="652" w:author="Rachel McCollin" w:date="2012-11-21T14:55:00Z">
        <w:r w:rsidDel="00776F20">
          <w:delText>"</w:delText>
        </w:r>
      </w:del>
      <w:r>
        <w:t>.</w:t>
      </w:r>
    </w:p>
    <w:p w:rsidR="0067667F" w:rsidRDefault="006F6683">
      <w:pPr>
        <w:pStyle w:val="Heading2"/>
      </w:pPr>
      <w:r>
        <w:t xml:space="preserve">Adding in </w:t>
      </w:r>
      <w:del w:id="653" w:author="Rachel McCollin" w:date="2012-11-21T14:44:00Z">
        <w:r w:rsidDel="001D4205">
          <w:delText>typography</w:delText>
        </w:r>
      </w:del>
      <w:ins w:id="654" w:author="Rachel McCollin" w:date="2012-11-21T14:44:00Z">
        <w:r w:rsidR="001D4205">
          <w:t>content</w:t>
        </w:r>
      </w:ins>
    </w:p>
    <w:p w:rsidR="0067667F" w:rsidRDefault="006F6683">
      <w:pPr>
        <w:pStyle w:val="Standard"/>
      </w:pPr>
      <w:r>
        <w:t xml:space="preserve">We're now ready to </w:t>
      </w:r>
      <w:del w:id="655" w:author="Rachel McCollin" w:date="2012-11-21T14:44:00Z">
        <w:r w:rsidDel="001D4205">
          <w:delText>make some typography decisions</w:delText>
        </w:r>
      </w:del>
      <w:ins w:id="656" w:author="Rachel McCollin" w:date="2012-11-21T14:44:00Z">
        <w:r w:rsidR="001D4205">
          <w:t>add some text-based content</w:t>
        </w:r>
      </w:ins>
      <w:r>
        <w:t xml:space="preserve">. Even if you're designing </w:t>
      </w:r>
      <w:del w:id="657" w:author="Rachel McCollin" w:date="2012-11-21T14:44:00Z">
        <w:r w:rsidDel="001D4205">
          <w:delText>far into the experience side of the scale</w:delText>
        </w:r>
      </w:del>
      <w:ins w:id="658" w:author="Rachel McCollin" w:date="2012-11-21T14:44:00Z">
        <w:r w:rsidR="001D4205">
          <w:t>a very visual theme</w:t>
        </w:r>
      </w:ins>
      <w:r>
        <w:t xml:space="preserve">, text is the most common element of a site, so you should be prepared to put a fair amount of thought into </w:t>
      </w:r>
      <w:del w:id="659" w:author="Rachel McCollin" w:date="2012-11-21T14:44:00Z">
        <w:r w:rsidDel="001D4205">
          <w:delText>typography</w:delText>
        </w:r>
      </w:del>
      <w:ins w:id="660" w:author="Rachel McCollin" w:date="2012-11-21T14:44:00Z">
        <w:r w:rsidR="001D4205">
          <w:t>how it will be displayed</w:t>
        </w:r>
      </w:ins>
      <w:r>
        <w:t>.</w:t>
      </w:r>
    </w:p>
    <w:p w:rsidR="0067667F" w:rsidRDefault="006F6683">
      <w:pPr>
        <w:pStyle w:val="Heading3"/>
      </w:pPr>
      <w:r>
        <w:t>Starting with the text</w:t>
      </w:r>
    </w:p>
    <w:p w:rsidR="001D4205" w:rsidRDefault="00B3151A">
      <w:pPr>
        <w:pStyle w:val="Standard"/>
        <w:numPr>
          <w:ins w:id="661" w:author="Rachel McCollin" w:date="2012-11-21T14:45:00Z"/>
        </w:numPr>
        <w:rPr>
          <w:ins w:id="662" w:author="Rachel McCollin" w:date="2012-11-21T14:45:00Z"/>
        </w:rPr>
      </w:pPr>
      <w:ins w:id="663" w:author="Rachel McCollin" w:date="2012-11-21T14:46:00Z">
        <w:r>
          <w:t xml:space="preserve">We’ll start by </w:t>
        </w:r>
      </w:ins>
      <w:ins w:id="664" w:author="Rachel McCollin" w:date="2012-11-22T14:41:00Z">
        <w:r w:rsidR="00754ECC">
          <w:t>adding</w:t>
        </w:r>
      </w:ins>
      <w:ins w:id="665" w:author="Rachel McCollin" w:date="2012-11-21T14:46:00Z">
        <w:r>
          <w:t xml:space="preserve"> some dummy text to our site. As we go along, we’ll create elements for that content to go into, which will use up to date, semantic HTML5 elements.</w:t>
        </w:r>
      </w:ins>
    </w:p>
    <w:p w:rsidR="0067667F" w:rsidDel="00B3151A" w:rsidRDefault="006F6683">
      <w:pPr>
        <w:pStyle w:val="Standard"/>
        <w:rPr>
          <w:del w:id="666" w:author="Rachel McCollin" w:date="2012-11-21T14:45:00Z"/>
        </w:rPr>
      </w:pPr>
      <w:del w:id="667" w:author="Rachel McCollin" w:date="2012-11-21T14:45:00Z">
        <w:r w:rsidDel="00B3151A">
          <w:delText xml:space="preserve">I like to add a site name and description paragraph right on top in my </w:delText>
        </w:r>
        <w:r w:rsidDel="00B3151A">
          <w:rPr>
            <w:rStyle w:val="CodeInTextPACKT"/>
          </w:rPr>
          <w:delText>&lt;header&gt;</w:delText>
        </w:r>
        <w:r w:rsidDel="00B3151A">
          <w:delText xml:space="preserve"> tags and then have the main body text up first in the document. After that I put in secondary and then tertiary text below (which usually ends up in sidebars), and the navigation at the very bottom of the page in an unordered list. It's basically a "perfect page" SEO experts go on and on about a Google bot's delight, if you will.</w:delText>
        </w:r>
      </w:del>
    </w:p>
    <w:p w:rsidR="0067667F" w:rsidDel="00B3151A" w:rsidRDefault="006F6683">
      <w:pPr>
        <w:pStyle w:val="Standard"/>
        <w:rPr>
          <w:del w:id="668" w:author="Rachel McCollin" w:date="2012-11-21T14:45:00Z"/>
        </w:rPr>
      </w:pPr>
      <w:del w:id="669" w:author="Rachel McCollin" w:date="2012-11-21T14:45:00Z">
        <w:r w:rsidDel="00B3151A">
          <w:delText xml:space="preserve">Minimally, I include </w:delText>
        </w:r>
        <w:r w:rsidDel="00B3151A">
          <w:rPr>
            <w:rStyle w:val="CodeInTextPACKT"/>
          </w:rPr>
          <w:delText>&lt;h1&gt;</w:delText>
        </w:r>
        <w:r w:rsidDel="00B3151A">
          <w:delText xml:space="preserve">, </w:delText>
        </w:r>
        <w:r w:rsidDel="00B3151A">
          <w:rPr>
            <w:rStyle w:val="CodeInTextPACKT"/>
          </w:rPr>
          <w:delText>&lt;h2&gt;</w:delText>
        </w:r>
        <w:r w:rsidDel="00B3151A">
          <w:delText xml:space="preserve">, </w:delText>
        </w:r>
        <w:r w:rsidDel="00B3151A">
          <w:rPr>
            <w:rStyle w:val="CodeInTextPACKT"/>
          </w:rPr>
          <w:delText>&lt;h3&gt;</w:delText>
        </w:r>
        <w:r w:rsidDel="00B3151A">
          <w:delText xml:space="preserve">, and </w:delText>
        </w:r>
        <w:r w:rsidDel="00B3151A">
          <w:rPr>
            <w:rStyle w:val="CodeInTextPACKT"/>
          </w:rPr>
          <w:delText>&lt;h4&gt;</w:delText>
        </w:r>
        <w:r w:rsidDel="00B3151A">
          <w:delText xml:space="preserve"> headers along with links, strong and emphasized text, as well as a block-quote or two. If I know for sure that the site will be using the specific markup such as </w:delText>
        </w:r>
        <w:r w:rsidDel="00B3151A">
          <w:rPr>
            <w:rStyle w:val="CodeInTextPACKT"/>
          </w:rPr>
          <w:delText>&lt;code&gt;</w:delText>
        </w:r>
        <w:r w:rsidDel="00B3151A">
          <w:delText xml:space="preserve"> or form elements such as </w:delText>
        </w:r>
        <w:r w:rsidDel="00B3151A">
          <w:rPr>
            <w:rStyle w:val="CodeInTextPACKT"/>
          </w:rPr>
          <w:delText>&lt;textarea&gt;</w:delText>
        </w:r>
        <w:r w:rsidDel="00B3151A">
          <w:delText xml:space="preserve"> or </w:delText>
        </w:r>
        <w:r w:rsidDel="00B3151A">
          <w:rPr>
            <w:rStyle w:val="CodeInTextPACKT"/>
          </w:rPr>
          <w:delText>&lt;input&gt;</w:delText>
        </w:r>
        <w:r w:rsidDel="00B3151A">
          <w:delText>, I try to include examples of text wrapped in these tags as well. This will help me ensure that I create style rules for all the possible markup elements.</w:delText>
        </w:r>
      </w:del>
    </w:p>
    <w:p w:rsidR="0067667F" w:rsidDel="00B3151A" w:rsidRDefault="006F6683">
      <w:pPr>
        <w:pStyle w:val="Standard"/>
        <w:rPr>
          <w:del w:id="670" w:author="Rachel McCollin" w:date="2012-11-21T14:45:00Z"/>
        </w:rPr>
      </w:pPr>
      <w:del w:id="671" w:author="Rachel McCollin" w:date="2012-11-21T14:45:00Z">
        <w:r w:rsidDel="00B3151A">
          <w:delText>To help me out visually, I tweak the text a bit to fit the situation for WordPress theme designing. I put some blog posts there along with example text of features I want the blog to have, that is, "read more" links or a "how many comments" display along with samples of what kind of links the blog system will provide.</w:delText>
        </w:r>
      </w:del>
    </w:p>
    <w:p w:rsidR="0067667F" w:rsidDel="00B3151A" w:rsidRDefault="006F6683">
      <w:pPr>
        <w:pStyle w:val="TipHeadingPACKT"/>
        <w:rPr>
          <w:del w:id="672" w:author="Rachel McCollin" w:date="2012-11-21T14:45:00Z"/>
        </w:rPr>
      </w:pPr>
      <w:del w:id="673" w:author="Rachel McCollin" w:date="2012-11-21T14:45:00Z">
        <w:r w:rsidDel="00B3151A">
          <w:delText xml:space="preserve">The trick: Start with </w:delText>
        </w:r>
        <w:r w:rsidDel="00B3151A">
          <w:rPr>
            <w:i/>
          </w:rPr>
          <w:delText>a lot</w:delText>
        </w:r>
        <w:r w:rsidDel="00B3151A">
          <w:delText xml:space="preserve"> of text</w:delText>
        </w:r>
      </w:del>
    </w:p>
    <w:p w:rsidR="0067667F" w:rsidDel="00B3151A" w:rsidRDefault="006F6683">
      <w:pPr>
        <w:pStyle w:val="TipPACKT"/>
        <w:rPr>
          <w:del w:id="674" w:author="Rachel McCollin" w:date="2012-11-21T14:45:00Z"/>
        </w:rPr>
      </w:pPr>
      <w:del w:id="675" w:author="Rachel McCollin" w:date="2012-11-21T14:45:00Z">
        <w:r w:rsidDel="00B3151A">
          <w:delText>Here's my secret: I use a lot of sample text. A major issue I've always noticed about design comps and reality is that we designers tend to create a nice mockup that's got clean, little two-word headers, followed by trim and tight, one or two-sentence paragraphs (which are also easier to handle if you did the entire mockup in Photoshop, right?).</w:delText>
        </w:r>
      </w:del>
    </w:p>
    <w:p w:rsidR="0067667F" w:rsidDel="00B3151A" w:rsidRDefault="006F6683">
      <w:pPr>
        <w:pStyle w:val="TipPACKT"/>
        <w:rPr>
          <w:del w:id="676" w:author="Rachel McCollin" w:date="2012-11-21T14:45:00Z"/>
        </w:rPr>
      </w:pPr>
      <w:del w:id="677" w:author="Rachel McCollin" w:date="2012-11-21T14:45:00Z">
        <w:r w:rsidDel="00B3151A">
          <w:delText xml:space="preserve">In this optimally minimalist sample, the design looks </w:delText>
        </w:r>
        <w:r w:rsidDel="00B3151A">
          <w:rPr>
            <w:rStyle w:val="ItalicsPACKT"/>
          </w:rPr>
          <w:delText>beautiful</w:delText>
        </w:r>
        <w:r w:rsidDel="00B3151A">
          <w:delText>. However, the client then dumps all their content into WordPress and your theme, which includes long, boring, two-sentence headlines and reams of unscannable text. Your beautiful theme design now seems dumpy and all of a sudden the client isn't so happy, and they are full of suggestions they want you to incorporate in order to compensate for their text-heavy site.</w:delText>
        </w:r>
      </w:del>
    </w:p>
    <w:p w:rsidR="0067667F" w:rsidDel="00B3151A" w:rsidRDefault="006F6683">
      <w:pPr>
        <w:pStyle w:val="TipPACKT"/>
        <w:rPr>
          <w:del w:id="678" w:author="Rachel McCollin" w:date="2012-11-21T14:45:00Z"/>
        </w:rPr>
      </w:pPr>
      <w:del w:id="679" w:author="Rachel McCollin" w:date="2012-11-21T14:45:00Z">
        <w:r w:rsidDel="00B3151A">
          <w:delText>Just design for lots of text upfront. If the site ends up having less text than what's in your comp, that's perfectly fine; less text will always look better. Getting mounds of it to look good after the fact is what's hard.</w:delText>
        </w:r>
      </w:del>
    </w:p>
    <w:p w:rsidR="0067667F" w:rsidRDefault="006F6683">
      <w:pPr>
        <w:pStyle w:val="TFAPackt"/>
        <w:outlineLvl w:val="9"/>
      </w:pPr>
      <w:r>
        <w:t>Time for action: Add</w:t>
      </w:r>
      <w:ins w:id="680" w:author="Rachel McCollin" w:date="2012-11-21T14:58:00Z">
        <w:r w:rsidR="009F5B76">
          <w:t xml:space="preserve">ing </w:t>
        </w:r>
      </w:ins>
      <w:del w:id="681" w:author="Rachel McCollin" w:date="2012-11-21T14:58:00Z">
        <w:r w:rsidDel="009F5B76">
          <w:delText xml:space="preserve"> </w:delText>
        </w:r>
      </w:del>
      <w:r>
        <w:t xml:space="preserve">sample text to </w:t>
      </w:r>
      <w:del w:id="682" w:author="Rachel McCollin" w:date="2012-11-21T14:58:00Z">
        <w:r w:rsidDel="009F5B76">
          <w:delText xml:space="preserve">your </w:delText>
        </w:r>
      </w:del>
      <w:ins w:id="683" w:author="Rachel McCollin" w:date="2012-11-21T14:58:00Z">
        <w:r w:rsidR="009F5B76">
          <w:t xml:space="preserve">our </w:t>
        </w:r>
      </w:ins>
      <w:r>
        <w:t>semantic sections</w:t>
      </w:r>
    </w:p>
    <w:p w:rsidR="009F5B76" w:rsidRDefault="009F5B76">
      <w:pPr>
        <w:pStyle w:val="Standard"/>
        <w:rPr>
          <w:ins w:id="684" w:author="Rachel McCollin" w:date="2012-11-21T14:57:00Z"/>
        </w:rPr>
      </w:pPr>
      <w:ins w:id="685" w:author="Rachel McCollin" w:date="2012-11-21T14:56:00Z">
        <w:r>
          <w:t xml:space="preserve">If </w:t>
        </w:r>
        <w:r w:rsidR="00754ECC">
          <w:t>you</w:t>
        </w:r>
      </w:ins>
      <w:ins w:id="686" w:author="Rachel McCollin" w:date="2012-11-22T14:42:00Z">
        <w:r w:rsidR="00754ECC">
          <w:t>'re</w:t>
        </w:r>
      </w:ins>
      <w:ins w:id="687" w:author="Rachel McCollin" w:date="2012-11-21T14:56:00Z">
        <w:r>
          <w:t xml:space="preserve"> </w:t>
        </w:r>
      </w:ins>
      <w:ins w:id="688" w:author="Rachel McCollin" w:date="2012-11-22T14:42:00Z">
        <w:r w:rsidR="00754ECC">
          <w:t>adding</w:t>
        </w:r>
      </w:ins>
      <w:ins w:id="689" w:author="Rachel McCollin" w:date="2012-11-21T14:56:00Z">
        <w:r>
          <w:t xml:space="preserve"> dummy text, you can either use </w:t>
        </w:r>
        <w:r w:rsidR="005043E5">
          <w:rPr>
            <w:rStyle w:val="KeyWordPACKT"/>
          </w:rPr>
          <w:t>lorem i</w:t>
        </w:r>
        <w:r w:rsidR="00AA060C" w:rsidRPr="00AA060C">
          <w:rPr>
            <w:rStyle w:val="KeyWordPACKT"/>
            <w:rPrChange w:id="690" w:author="Rachel McCollin" w:date="2012-11-21T14:57:00Z">
              <w:rPr>
                <w:b/>
              </w:rPr>
            </w:rPrChange>
          </w:rPr>
          <w:t>psum</w:t>
        </w:r>
        <w:r>
          <w:t xml:space="preserve"> text (</w:t>
        </w:r>
      </w:ins>
      <w:ins w:id="691" w:author="Rachel McCollin" w:date="2012-11-22T14:42:00Z">
        <w:r w:rsidR="00754ECC">
          <w:t>search</w:t>
        </w:r>
      </w:ins>
      <w:ins w:id="692" w:author="Rachel McCollin" w:date="2012-11-21T14:56:00Z">
        <w:r>
          <w:t xml:space="preserve"> for it on Google, you’ll find plenty of examples), or you could add some more </w:t>
        </w:r>
      </w:ins>
      <w:ins w:id="693" w:author="Rachel McCollin" w:date="2012-11-22T14:42:00Z">
        <w:r w:rsidR="00754ECC">
          <w:t>descriptive</w:t>
        </w:r>
      </w:ins>
      <w:ins w:id="694" w:author="Rachel McCollin" w:date="2012-11-21T14:56:00Z">
        <w:r>
          <w:t xml:space="preserve"> text. The second approach </w:t>
        </w:r>
      </w:ins>
      <w:ins w:id="695" w:author="Rachel McCollin" w:date="2012-11-22T14:42:00Z">
        <w:r w:rsidR="00754ECC">
          <w:t>often</w:t>
        </w:r>
      </w:ins>
      <w:ins w:id="696" w:author="Rachel McCollin" w:date="2012-11-21T14:56:00Z">
        <w:r>
          <w:t xml:space="preserve"> helps when building sites for clients as it helps them see </w:t>
        </w:r>
      </w:ins>
      <w:ins w:id="697" w:author="Rachel McCollin" w:date="2012-11-21T14:58:00Z">
        <w:r>
          <w:t>what</w:t>
        </w:r>
      </w:ins>
      <w:ins w:id="698" w:author="Rachel McCollin" w:date="2012-11-21T14:56:00Z">
        <w:r>
          <w:t xml:space="preserve"> sort of content will go where. For our purposes we</w:t>
        </w:r>
      </w:ins>
      <w:ins w:id="699" w:author="Rachel McCollin" w:date="2012-11-21T14:57:00Z">
        <w:r>
          <w:t>’ll just use lorem ipsum.</w:t>
        </w:r>
      </w:ins>
    </w:p>
    <w:p w:rsidR="009F5B76" w:rsidRDefault="009F5B76" w:rsidP="00F62F0B">
      <w:pPr>
        <w:pStyle w:val="NumberedBulletPACKT"/>
        <w:numPr>
          <w:ins w:id="700" w:author="Rachel McCollin" w:date="2012-11-22T14:37:00Z"/>
        </w:numPr>
        <w:rPr>
          <w:ins w:id="701" w:author="Rachel McCollin" w:date="2012-11-21T15:01:00Z"/>
        </w:rPr>
        <w:pPrChange w:id="702" w:author="Rachel McCollin" w:date="2012-11-22T14:37:00Z">
          <w:pPr>
            <w:pStyle w:val="NumberedBulletPACKT"/>
            <w:numPr>
              <w:numId w:val="30"/>
            </w:numPr>
          </w:pPr>
        </w:pPrChange>
      </w:pPr>
      <w:ins w:id="703" w:author="Rachel McCollin" w:date="2012-11-21T15:00:00Z">
        <w:r>
          <w:t xml:space="preserve">Still in </w:t>
        </w:r>
        <w:r w:rsidR="00AA060C" w:rsidRPr="00AA060C">
          <w:rPr>
            <w:rStyle w:val="CodeInTextPACKT"/>
            <w:rPrChange w:id="704" w:author="Rachel McCollin" w:date="2012-11-21T15:00:00Z">
              <w:rPr>
                <w:b/>
                <w:color w:val="auto"/>
              </w:rPr>
            </w:rPrChange>
          </w:rPr>
          <w:t>index.html</w:t>
        </w:r>
        <w:r>
          <w:t xml:space="preserve">, </w:t>
        </w:r>
      </w:ins>
      <w:ins w:id="705" w:author="Rachel McCollin" w:date="2012-11-21T15:01:00Z">
        <w:r>
          <w:t xml:space="preserve">delete any HTML you may have already added in between the </w:t>
        </w:r>
        <w:r w:rsidRPr="00B30C77">
          <w:rPr>
            <w:rStyle w:val="CodeInTextPACKT"/>
            <w:rPrChange w:id="706" w:author="Rachel McCollin" w:date="2012-11-22T14:52:00Z">
              <w:rPr/>
            </w:rPrChange>
          </w:rPr>
          <w:t>body</w:t>
        </w:r>
        <w:r>
          <w:t xml:space="preserve"> tags.</w:t>
        </w:r>
      </w:ins>
    </w:p>
    <w:p w:rsidR="0067667F" w:rsidDel="009F5B76" w:rsidRDefault="009F5B76">
      <w:pPr>
        <w:pStyle w:val="Standard"/>
        <w:numPr>
          <w:ins w:id="707" w:author="Rachel McCollin" w:date="2012-11-21T15:01:00Z"/>
        </w:numPr>
        <w:rPr>
          <w:del w:id="708" w:author="Rachel McCollin" w:date="2012-11-21T14:57:00Z"/>
        </w:rPr>
      </w:pPr>
      <w:ins w:id="709" w:author="Rachel McCollin" w:date="2012-11-21T15:01:00Z">
        <w:r>
          <w:t>Add</w:t>
        </w:r>
      </w:ins>
      <w:del w:id="710" w:author="Rachel McCollin" w:date="2012-11-21T14:57:00Z">
        <w:r w:rsidR="006F6683" w:rsidDel="009F5B76">
          <w:delText xml:space="preserve">Go on, don't be shy just do a </w:delText>
        </w:r>
        <w:commentRangeStart w:id="711"/>
        <w:r w:rsidR="006F6683" w:rsidDel="009F5B76">
          <w:delText>google</w:delText>
        </w:r>
        <w:commentRangeEnd w:id="711"/>
        <w:r w:rsidR="00FD69BD" w:rsidDel="009F5B76">
          <w:rPr>
            <w:rStyle w:val="CommentReference"/>
            <w:rFonts w:ascii="Times New Roman" w:eastAsia="Arial" w:hAnsi="Times New Roman" w:cs="Tahoma"/>
          </w:rPr>
          <w:commentReference w:id="711"/>
        </w:r>
        <w:r w:rsidR="006F6683" w:rsidDel="009F5B76">
          <w:delText xml:space="preserve"> search for "Lorem Ipsum" text if you don't have some handy for copying and pasting and add some headers and paragraphs and start putting in dummy content that approximates your type of site's content as you see fit.</w:delText>
        </w:r>
      </w:del>
    </w:p>
    <w:p w:rsidR="00B30C77" w:rsidRDefault="006F6683" w:rsidP="00F62F0B">
      <w:pPr>
        <w:pStyle w:val="NumberedBulletPACKT"/>
        <w:numPr>
          <w:ins w:id="712" w:author="Rachel McCollin" w:date="2012-11-22T14:37:00Z"/>
        </w:numPr>
        <w:pPrChange w:id="713" w:author="Rachel McCollin" w:date="2012-11-22T14:37:00Z">
          <w:pPr>
            <w:pStyle w:val="Standard"/>
          </w:pPr>
        </w:pPrChange>
      </w:pPr>
      <w:del w:id="714" w:author="Rachel McCollin" w:date="2012-11-21T14:58:00Z">
        <w:r w:rsidDel="009F5B76">
          <w:delText>Here's a sample of what I've added to my structure tags right</w:delText>
        </w:r>
      </w:del>
      <w:del w:id="715" w:author="Rachel McCollin" w:date="2012-11-21T15:01:00Z">
        <w:r w:rsidDel="009F5B76">
          <w:delText xml:space="preserve"> </w:delText>
        </w:r>
      </w:del>
      <w:del w:id="716" w:author="Rachel McCollin" w:date="2012-11-21T14:58:00Z">
        <w:r w:rsidDel="009F5B76">
          <w:rPr>
            <w:rStyle w:val="ItalicsPACKT"/>
          </w:rPr>
          <w:delText>in between</w:delText>
        </w:r>
        <w:r w:rsidDel="009F5B76">
          <w:delText xml:space="preserve"> </w:delText>
        </w:r>
      </w:del>
      <w:del w:id="717" w:author="Rachel McCollin" w:date="2012-11-21T15:01:00Z">
        <w:r w:rsidDel="009F5B76">
          <w:delText xml:space="preserve">the document's </w:delText>
        </w:r>
        <w:r w:rsidDel="009F5B76">
          <w:rPr>
            <w:rStyle w:val="CodeInTextPACKT"/>
          </w:rPr>
          <w:delText>body</w:delText>
        </w:r>
        <w:r w:rsidDel="009F5B76">
          <w:delText xml:space="preserve"> tags</w:delText>
        </w:r>
      </w:del>
      <w:ins w:id="718" w:author="Rachel McCollin" w:date="2012-11-21T14:58:00Z">
        <w:r w:rsidR="009F5B76">
          <w:t xml:space="preserve"> your semantic elements with their content. A section of the code used in our mockup is below</w:t>
        </w:r>
      </w:ins>
      <w:r>
        <w:t xml:space="preserve"> (</w:t>
      </w:r>
      <w:del w:id="719" w:author="Rachel McCollin" w:date="2012-11-22T15:43:00Z">
        <w:r w:rsidDel="005043E5">
          <w:delText>as not to waste</w:delText>
        </w:r>
      </w:del>
      <w:ins w:id="720" w:author="Rachel McCollin" w:date="2012-11-22T15:43:00Z">
        <w:r w:rsidR="005043E5">
          <w:t>to save</w:t>
        </w:r>
      </w:ins>
      <w:r>
        <w:t xml:space="preserve"> space here </w:t>
      </w:r>
      <w:del w:id="721" w:author="Rachel McCollin" w:date="2012-11-21T14:59:00Z">
        <w:r w:rsidDel="009F5B76">
          <w:delText>in the pages of this title, I've only included a quick sample, be sure to</w:delText>
        </w:r>
      </w:del>
      <w:ins w:id="722" w:author="Rachel McCollin" w:date="2012-11-21T14:59:00Z">
        <w:r w:rsidR="009F5B76">
          <w:t>we’ve only included a sample, but you can</w:t>
        </w:r>
      </w:ins>
      <w:r>
        <w:t xml:space="preserve"> download the full code pack for this chapter from Packt's site):</w:t>
      </w:r>
    </w:p>
    <w:p w:rsidR="0067667F" w:rsidDel="009F5B76" w:rsidRDefault="006F6683">
      <w:pPr>
        <w:pStyle w:val="CodePACKT"/>
        <w:rPr>
          <w:del w:id="723" w:author="Rachel McCollin" w:date="2012-11-21T14:59:00Z"/>
        </w:rPr>
      </w:pPr>
      <w:del w:id="724" w:author="Rachel McCollin" w:date="2012-11-21T14:59:00Z">
        <w:r w:rsidDel="009F5B76">
          <w:delText>...</w:delText>
        </w:r>
      </w:del>
    </w:p>
    <w:p w:rsidR="0067667F" w:rsidRDefault="006F6683">
      <w:pPr>
        <w:pStyle w:val="CodePACKT"/>
      </w:pPr>
      <w:r>
        <w:t>&lt;div id="container"&gt;&lt;!--container goes here--&gt;</w:t>
      </w:r>
    </w:p>
    <w:p w:rsidR="0067667F" w:rsidRDefault="006F6683">
      <w:pPr>
        <w:pStyle w:val="CodePACKT"/>
      </w:pPr>
      <w:r>
        <w:t>&lt;header&gt;</w:t>
      </w:r>
    </w:p>
    <w:p w:rsidR="0067667F" w:rsidRDefault="006F6683">
      <w:pPr>
        <w:pStyle w:val="CodePACKT"/>
      </w:pPr>
      <w:r>
        <w:tab/>
        <w:t>&lt;hgroup class="screen-text"&gt;</w:t>
      </w:r>
    </w:p>
    <w:p w:rsidR="0067667F" w:rsidRDefault="006F6683">
      <w:pPr>
        <w:pStyle w:val="CodePACKT"/>
      </w:pPr>
      <w:r>
        <w:tab/>
        <w:t>&lt;h1&gt;OpenSource&lt;/h2&gt;</w:t>
      </w:r>
    </w:p>
    <w:p w:rsidR="0067667F" w:rsidRDefault="006F6683">
      <w:pPr>
        <w:pStyle w:val="CodePACKT"/>
      </w:pPr>
      <w:r>
        <w:t xml:space="preserve">    &lt;h2&gt;Online Magazine&lt;/h2&gt;</w:t>
      </w:r>
    </w:p>
    <w:p w:rsidR="0067667F" w:rsidRDefault="0067667F">
      <w:pPr>
        <w:pStyle w:val="CodePACKT"/>
      </w:pPr>
    </w:p>
    <w:p w:rsidR="0067667F" w:rsidRDefault="006F6683">
      <w:pPr>
        <w:pStyle w:val="CodePACKT"/>
      </w:pPr>
      <w:r>
        <w:t xml:space="preserve">    &lt;p&gt;&lt;em&gt;Using Open Source for work and play&lt;/em&gt;&lt;/p&gt;</w:t>
      </w:r>
    </w:p>
    <w:p w:rsidR="0067667F" w:rsidRDefault="006F6683">
      <w:pPr>
        <w:pStyle w:val="CodePACKT"/>
      </w:pPr>
      <w:r>
        <w:t xml:space="preserve">    &lt;/hgroup&gt;</w:t>
      </w:r>
    </w:p>
    <w:p w:rsidR="0067667F" w:rsidRDefault="006F6683">
      <w:pPr>
        <w:pStyle w:val="CodePACKT"/>
      </w:pPr>
      <w:r>
        <w:tab/>
        <w:t>&lt;div id="date"&gt;Current Month and Year&lt;/div&gt;</w:t>
      </w:r>
    </w:p>
    <w:p w:rsidR="0067667F" w:rsidRDefault="006F6683">
      <w:pPr>
        <w:pStyle w:val="CodePACKT"/>
      </w:pPr>
      <w:r>
        <w:t>&lt;/header&gt;&lt;!--//header--&gt;</w:t>
      </w:r>
    </w:p>
    <w:p w:rsidR="0067667F" w:rsidRDefault="0067667F">
      <w:pPr>
        <w:pStyle w:val="CodePACKT"/>
      </w:pPr>
    </w:p>
    <w:p w:rsidR="0067667F" w:rsidRDefault="006F6683">
      <w:pPr>
        <w:pStyle w:val="CodePACKT"/>
      </w:pPr>
      <w:r>
        <w:t>&lt;!-- Begin #container2 this holds the content and sidebars--&gt;</w:t>
      </w:r>
    </w:p>
    <w:p w:rsidR="0067667F" w:rsidRDefault="006F6683">
      <w:pPr>
        <w:pStyle w:val="CodePACKT"/>
      </w:pPr>
      <w:r>
        <w:t>&lt;div id="container2"&gt;</w:t>
      </w:r>
    </w:p>
    <w:p w:rsidR="0067667F" w:rsidRDefault="0067667F">
      <w:pPr>
        <w:pStyle w:val="CodePACKT"/>
      </w:pPr>
    </w:p>
    <w:p w:rsidR="0067667F" w:rsidRDefault="006F6683">
      <w:pPr>
        <w:pStyle w:val="CodePACKT"/>
      </w:pPr>
      <w:r>
        <w:t>&lt;!-- Begin #container3 keeps the left col and body positioned--&gt;</w:t>
      </w:r>
    </w:p>
    <w:p w:rsidR="0067667F" w:rsidRDefault="0067667F">
      <w:pPr>
        <w:pStyle w:val="CodePACKT"/>
      </w:pPr>
    </w:p>
    <w:p w:rsidR="0067667F" w:rsidRDefault="006F6683">
      <w:pPr>
        <w:pStyle w:val="CodePACKT"/>
      </w:pPr>
      <w:r>
        <w:t>&lt;section class=""&gt;</w:t>
      </w:r>
    </w:p>
    <w:p w:rsidR="0067667F" w:rsidRDefault="006F6683">
      <w:pPr>
        <w:pStyle w:val="CodePACKT"/>
      </w:pPr>
      <w:r>
        <w:t>&lt;h2 class="thisMonth"&gt;This Month&lt;/h2&gt;</w:t>
      </w:r>
    </w:p>
    <w:p w:rsidR="0067667F" w:rsidRDefault="0067667F">
      <w:pPr>
        <w:pStyle w:val="CodePACKT"/>
      </w:pPr>
    </w:p>
    <w:p w:rsidR="0067667F" w:rsidRDefault="006F6683">
      <w:pPr>
        <w:pStyle w:val="CodePACKT"/>
      </w:pPr>
      <w:r>
        <w:t>&lt;!-- Begin #content --&gt;</w:t>
      </w:r>
    </w:p>
    <w:p w:rsidR="0067667F" w:rsidRDefault="006F6683">
      <w:pPr>
        <w:pStyle w:val="CodePACKT"/>
      </w:pPr>
      <w:r>
        <w:t>&lt;article class="post"&gt;</w:t>
      </w:r>
    </w:p>
    <w:p w:rsidR="0067667F" w:rsidRDefault="006F6683">
      <w:pPr>
        <w:pStyle w:val="CodePACKT"/>
      </w:pPr>
      <w:r>
        <w:t>&lt;h2&gt;&lt;a href="#"&gt;Really Long Article Title Name The More Text The Be</w:t>
      </w:r>
      <w:r>
        <w:t>t</w:t>
      </w:r>
      <w:r>
        <w:t>ter Cause You Never Know&lt;/a&gt;&lt;/h2&gt;</w:t>
      </w:r>
    </w:p>
    <w:p w:rsidR="0067667F" w:rsidRDefault="006F6683">
      <w:pPr>
        <w:pStyle w:val="CodePACKT"/>
      </w:pPr>
      <w:r>
        <w:t>&lt;em&gt;Main Content:&lt;/em&gt; Post content will go here inside this div.</w:t>
      </w:r>
    </w:p>
    <w:p w:rsidR="0067667F" w:rsidRDefault="006F6683">
      <w:pPr>
        <w:pStyle w:val="CodePACKT"/>
      </w:pPr>
      <w:r>
        <w:t>&lt;p&gt;by Author Name for &lt;a href="#"&gt;Column Type&lt;/a&gt;&lt;/p&gt;</w:t>
      </w:r>
    </w:p>
    <w:p w:rsidR="0067667F" w:rsidRDefault="0067667F">
      <w:pPr>
        <w:pStyle w:val="CodePACKT"/>
      </w:pPr>
    </w:p>
    <w:p w:rsidR="0067667F" w:rsidRDefault="006F6683">
      <w:pPr>
        <w:pStyle w:val="CodePACKT"/>
      </w:pPr>
      <w:r>
        <w:t>&lt;div class="entry-content"&gt;&lt;!--//post--&gt;</w:t>
      </w:r>
    </w:p>
    <w:p w:rsidR="0067667F" w:rsidRDefault="006F6683">
      <w:pPr>
        <w:pStyle w:val="CodePACKT"/>
      </w:pPr>
      <w:r>
        <w:t>&lt;p&gt;Lorem ipsum dolor sit amet, consectetuer adipiscing elit. Sed a eros nec orci volutpat vestibulum. Ut pellentesque sagittis metus. In euismod tellus id ante. Ut lectus. Nunc adipiscing. Praesent luctus, massa quis vulputate rhoncus, justo turpis mollis dolor, nec blandit nisl mauris et pede.&lt;/p&gt;</w:t>
      </w:r>
    </w:p>
    <w:p w:rsidR="0067667F" w:rsidRDefault="006F6683">
      <w:pPr>
        <w:pStyle w:val="CodePACKT"/>
      </w:pPr>
      <w:r>
        <w:t xml:space="preserve">&lt;p&gt;Lorem ipsum dolor sit amet, consectetuer adipiscing elit. Sed a eros nec orci volutpat vestibulum. Ut pellentesque sagittis metus.&lt;/p&gt;  </w:t>
      </w:r>
    </w:p>
    <w:p w:rsidR="0067667F" w:rsidRDefault="0067667F">
      <w:pPr>
        <w:pStyle w:val="CodePACKT"/>
      </w:pPr>
    </w:p>
    <w:p w:rsidR="0067667F" w:rsidRDefault="006F6683">
      <w:pPr>
        <w:pStyle w:val="CodePACKT"/>
      </w:pPr>
      <w:r>
        <w:t>&lt;p&gt;&lt;a href="#"&gt;Read the rest of this entry &amp;raquo;&lt;/a&gt;&lt;/p&gt;</w:t>
      </w:r>
    </w:p>
    <w:p w:rsidR="0067667F" w:rsidRDefault="006F6683">
      <w:pPr>
        <w:pStyle w:val="CodePACKT"/>
        <w:rPr>
          <w:ins w:id="725" w:author="Rachel McCollin" w:date="2012-11-21T14:59:00Z"/>
        </w:rPr>
      </w:pPr>
      <w:r>
        <w:t>&lt;/div&gt;&lt;!--//.entry-content--&gt;</w:t>
      </w:r>
    </w:p>
    <w:p w:rsidR="00B30C77" w:rsidRDefault="009F5B76">
      <w:pPr>
        <w:pStyle w:val="NumberedBulletPACKT"/>
        <w:numPr>
          <w:ins w:id="726" w:author="Rachel McCollin" w:date="2012-11-21T14:59:00Z"/>
        </w:numPr>
        <w:pPrChange w:id="727" w:author="Rachel McCollin" w:date="2012-11-21T14:59:00Z">
          <w:pPr>
            <w:pStyle w:val="CodePACKT"/>
          </w:pPr>
        </w:pPrChange>
      </w:pPr>
      <w:ins w:id="728" w:author="Rachel McCollin" w:date="2012-11-21T14:59:00Z">
        <w:r>
          <w:t xml:space="preserve">Save your </w:t>
        </w:r>
        <w:r w:rsidRPr="005043E5">
          <w:rPr>
            <w:rStyle w:val="CodeInTextPACKT"/>
            <w:rPrChange w:id="729" w:author="Rachel McCollin" w:date="2012-11-22T15:43:00Z">
              <w:rPr/>
            </w:rPrChange>
          </w:rPr>
          <w:t>index.html</w:t>
        </w:r>
        <w:r>
          <w:t xml:space="preserve"> file.</w:t>
        </w:r>
      </w:ins>
    </w:p>
    <w:p w:rsidR="00B30C77" w:rsidRDefault="006F6683">
      <w:pPr>
        <w:pStyle w:val="CodeEndPACKT"/>
        <w:tabs>
          <w:tab w:val="left" w:pos="933"/>
        </w:tabs>
        <w:rPr>
          <w:del w:id="730" w:author="Rachel McCollin" w:date="2012-11-21T14:59:00Z"/>
        </w:rPr>
        <w:pPrChange w:id="731" w:author="Rachel McCollin" w:date="2012-11-21T14:59:00Z">
          <w:pPr>
            <w:pStyle w:val="CodeEndPACKT"/>
          </w:pPr>
        </w:pPrChange>
      </w:pPr>
      <w:del w:id="732" w:author="Rachel McCollin" w:date="2012-11-21T14:59:00Z">
        <w:r w:rsidDel="009F5B76">
          <w:delText>…</w:delText>
        </w:r>
      </w:del>
    </w:p>
    <w:p w:rsidR="00B30C77" w:rsidRDefault="00B3151A">
      <w:pPr>
        <w:pStyle w:val="WJHPackt"/>
        <w:numPr>
          <w:ins w:id="733" w:author="Rachel McCollin" w:date="2012-11-21T14:46:00Z"/>
        </w:numPr>
        <w:rPr>
          <w:ins w:id="734" w:author="Rachel McCollin" w:date="2012-11-21T14:46:00Z"/>
        </w:rPr>
        <w:pPrChange w:id="735" w:author="Rachel McCollin" w:date="2012-11-21T14:46:00Z">
          <w:pPr>
            <w:pStyle w:val="Standard"/>
          </w:pPr>
        </w:pPrChange>
      </w:pPr>
      <w:ins w:id="736" w:author="Rachel McCollin" w:date="2012-11-21T14:46:00Z">
        <w:r>
          <w:t>What just happened?</w:t>
        </w:r>
      </w:ins>
    </w:p>
    <w:p w:rsidR="00B3151A" w:rsidRDefault="009F5B76" w:rsidP="00B3151A">
      <w:pPr>
        <w:pStyle w:val="Standard"/>
        <w:numPr>
          <w:ins w:id="737" w:author="Rachel McCollin" w:date="2012-11-21T14:46:00Z"/>
        </w:numPr>
        <w:rPr>
          <w:ins w:id="738" w:author="Rachel McCollin" w:date="2012-11-21T14:46:00Z"/>
        </w:rPr>
      </w:pPr>
      <w:ins w:id="739" w:author="Rachel McCollin" w:date="2012-11-21T15:00:00Z">
        <w:r>
          <w:t>We added some semantic elements to our site with content.</w:t>
        </w:r>
      </w:ins>
    </w:p>
    <w:p w:rsidR="0075090D" w:rsidRDefault="0075090D" w:rsidP="00B3151A">
      <w:pPr>
        <w:pStyle w:val="Standard"/>
        <w:numPr>
          <w:ins w:id="740" w:author="Rachel McCollin" w:date="2012-11-21T15:02:00Z"/>
        </w:numPr>
        <w:rPr>
          <w:ins w:id="741" w:author="Rachel McCollin" w:date="2012-11-21T15:02:00Z"/>
        </w:rPr>
      </w:pPr>
      <w:ins w:id="742" w:author="Rachel McCollin" w:date="2012-11-21T15:02:00Z">
        <w:r>
          <w:t>Let’s look at some of the elem</w:t>
        </w:r>
      </w:ins>
      <w:ins w:id="743" w:author="Rachel McCollin" w:date="2012-11-22T10:17:00Z">
        <w:r w:rsidR="00B83BF1">
          <w:t>e</w:t>
        </w:r>
      </w:ins>
      <w:ins w:id="744" w:author="Rachel McCollin" w:date="2012-11-21T15:02:00Z">
        <w:r>
          <w:t>nts we’ve included:</w:t>
        </w:r>
      </w:ins>
    </w:p>
    <w:p w:rsidR="00B30C77" w:rsidRDefault="00B83BF1">
      <w:pPr>
        <w:pStyle w:val="BulletPACKT"/>
        <w:numPr>
          <w:ins w:id="745" w:author="Rachel McCollin" w:date="2012-11-22T10:23:00Z"/>
        </w:numPr>
        <w:rPr>
          <w:ins w:id="746" w:author="Rachel McCollin" w:date="2012-11-22T10:18:00Z"/>
        </w:rPr>
        <w:pPrChange w:id="747" w:author="Rachel McCollin" w:date="2012-11-22T10:23:00Z">
          <w:pPr>
            <w:pStyle w:val="Standard"/>
          </w:pPr>
        </w:pPrChange>
      </w:pPr>
      <w:ins w:id="748" w:author="Rachel McCollin" w:date="2012-11-22T10:17:00Z">
        <w:r>
          <w:t xml:space="preserve">A </w:t>
        </w:r>
        <w:r w:rsidRPr="00B30C77">
          <w:rPr>
            <w:rStyle w:val="CodeInTextPACKT"/>
            <w:rPrChange w:id="749" w:author="Rachel McCollin" w:date="2012-11-22T14:52:00Z">
              <w:rPr/>
            </w:rPrChange>
          </w:rPr>
          <w:t>#container</w:t>
        </w:r>
        <w:r>
          <w:t xml:space="preserve"> div to contain our </w:t>
        </w:r>
      </w:ins>
      <w:ins w:id="750" w:author="Rachel McCollin" w:date="2012-11-22T10:20:00Z">
        <w:r>
          <w:t>page content</w:t>
        </w:r>
      </w:ins>
      <w:ins w:id="751" w:author="Rachel McCollin" w:date="2012-11-22T10:17:00Z">
        <w:r>
          <w:t xml:space="preserve"> </w:t>
        </w:r>
      </w:ins>
      <w:ins w:id="752" w:author="Rachel McCollin" w:date="2012-11-22T10:18:00Z">
        <w:r>
          <w:t>–</w:t>
        </w:r>
      </w:ins>
      <w:ins w:id="753" w:author="Rachel McCollin" w:date="2012-11-22T10:17:00Z">
        <w:r>
          <w:t xml:space="preserve"> useful </w:t>
        </w:r>
      </w:ins>
      <w:ins w:id="754" w:author="Rachel McCollin" w:date="2012-11-22T10:18:00Z">
        <w:r>
          <w:t>for styling</w:t>
        </w:r>
      </w:ins>
    </w:p>
    <w:p w:rsidR="00B30C77" w:rsidRDefault="00B83BF1">
      <w:pPr>
        <w:pStyle w:val="BulletPACKT"/>
        <w:numPr>
          <w:ins w:id="755" w:author="Rachel McCollin" w:date="2012-11-22T10:23:00Z"/>
        </w:numPr>
        <w:rPr>
          <w:ins w:id="756" w:author="Rachel McCollin" w:date="2012-11-22T10:19:00Z"/>
        </w:rPr>
        <w:pPrChange w:id="757" w:author="Rachel McCollin" w:date="2012-11-22T10:23:00Z">
          <w:pPr>
            <w:pStyle w:val="Standard"/>
          </w:pPr>
        </w:pPrChange>
      </w:pPr>
      <w:ins w:id="758" w:author="Rachel McCollin" w:date="2012-11-22T10:18:00Z">
        <w:r>
          <w:t xml:space="preserve">The </w:t>
        </w:r>
        <w:r w:rsidRPr="00B30C77">
          <w:rPr>
            <w:rStyle w:val="CodeInTextPACKT"/>
            <w:rPrChange w:id="759" w:author="Rachel McCollin" w:date="2012-11-22T14:53:00Z">
              <w:rPr/>
            </w:rPrChange>
          </w:rPr>
          <w:t>header</w:t>
        </w:r>
        <w:r>
          <w:t xml:space="preserve"> element – containing the site title and description</w:t>
        </w:r>
      </w:ins>
      <w:ins w:id="760" w:author="Rachel McCollin" w:date="2012-11-22T10:19:00Z">
        <w:r>
          <w:t xml:space="preserve">, inside an </w:t>
        </w:r>
        <w:r w:rsidRPr="00B30C77">
          <w:rPr>
            <w:rStyle w:val="CodeInTextPACKT"/>
            <w:rPrChange w:id="761" w:author="Rachel McCollin" w:date="2012-11-22T14:53:00Z">
              <w:rPr/>
            </w:rPrChange>
          </w:rPr>
          <w:t>hgroup</w:t>
        </w:r>
        <w:r>
          <w:t xml:space="preserve"> with a class of </w:t>
        </w:r>
      </w:ins>
      <w:ins w:id="762" w:author="Rachel McCollin" w:date="2012-11-22T10:18:00Z">
        <w:r>
          <w:t xml:space="preserve"> </w:t>
        </w:r>
      </w:ins>
      <w:ins w:id="763" w:author="Rachel McCollin" w:date="2012-11-22T10:19:00Z">
        <w:r w:rsidRPr="00B30C77">
          <w:rPr>
            <w:rStyle w:val="CodeInTextPACKT"/>
            <w:rPrChange w:id="764" w:author="Rachel McCollin" w:date="2012-11-22T14:53:00Z">
              <w:rPr/>
            </w:rPrChange>
          </w:rPr>
          <w:t>.screen-text</w:t>
        </w:r>
        <w:r>
          <w:t xml:space="preserve"> so we can make it invisible to browsers with CSS turned on.</w:t>
        </w:r>
      </w:ins>
    </w:p>
    <w:p w:rsidR="00B30C77" w:rsidRDefault="00B83BF1">
      <w:pPr>
        <w:pStyle w:val="BulletPACKT"/>
        <w:numPr>
          <w:ins w:id="765" w:author="Rachel McCollin" w:date="2012-11-22T10:23:00Z"/>
        </w:numPr>
        <w:rPr>
          <w:ins w:id="766" w:author="Rachel McCollin" w:date="2012-11-22T10:20:00Z"/>
        </w:rPr>
        <w:pPrChange w:id="767" w:author="Rachel McCollin" w:date="2012-11-22T10:23:00Z">
          <w:pPr>
            <w:pStyle w:val="Standard"/>
          </w:pPr>
        </w:pPrChange>
      </w:pPr>
      <w:ins w:id="768" w:author="Rachel McCollin" w:date="2012-11-22T10:19:00Z">
        <w:r>
          <w:t xml:space="preserve">A </w:t>
        </w:r>
        <w:r w:rsidRPr="00B30C77">
          <w:rPr>
            <w:rStyle w:val="CodeInTextPACKT"/>
            <w:rPrChange w:id="769" w:author="Rachel McCollin" w:date="2012-11-22T14:53:00Z">
              <w:rPr/>
            </w:rPrChange>
          </w:rPr>
          <w:t>#container2</w:t>
        </w:r>
        <w:r>
          <w:t xml:space="preserve"> div to hold the </w:t>
        </w:r>
      </w:ins>
      <w:ins w:id="770" w:author="Rachel McCollin" w:date="2012-11-22T10:21:00Z">
        <w:r>
          <w:t xml:space="preserve">post or page </w:t>
        </w:r>
      </w:ins>
      <w:ins w:id="771" w:author="Rachel McCollin" w:date="2012-11-22T10:19:00Z">
        <w:r>
          <w:t xml:space="preserve">content and sidebars (in </w:t>
        </w:r>
      </w:ins>
      <w:ins w:id="772" w:author="Rachel McCollin" w:date="2012-11-22T10:20:00Z">
        <w:r>
          <w:t>the</w:t>
        </w:r>
      </w:ins>
      <w:ins w:id="773" w:author="Rachel McCollin" w:date="2012-11-22T10:19:00Z">
        <w:r>
          <w:t xml:space="preserve"> </w:t>
        </w:r>
      </w:ins>
      <w:ins w:id="774" w:author="Rachel McCollin" w:date="2012-11-22T10:20:00Z">
        <w:r>
          <w:t xml:space="preserve">default theme this div has an ID of </w:t>
        </w:r>
        <w:r w:rsidRPr="00B30C77">
          <w:rPr>
            <w:rStyle w:val="CodeInTextPACKT"/>
            <w:rPrChange w:id="775" w:author="Rachel McCollin" w:date="2012-11-22T14:53:00Z">
              <w:rPr/>
            </w:rPrChange>
          </w:rPr>
          <w:t>#main</w:t>
        </w:r>
        <w:r>
          <w:t>).</w:t>
        </w:r>
      </w:ins>
    </w:p>
    <w:p w:rsidR="00B30C77" w:rsidRDefault="00B83BF1">
      <w:pPr>
        <w:pStyle w:val="BulletPACKT"/>
        <w:numPr>
          <w:ins w:id="776" w:author="Rachel McCollin" w:date="2012-11-22T10:23:00Z"/>
        </w:numPr>
        <w:rPr>
          <w:ins w:id="777" w:author="Rachel McCollin" w:date="2012-11-22T10:21:00Z"/>
        </w:rPr>
        <w:pPrChange w:id="778" w:author="Rachel McCollin" w:date="2012-11-22T10:23:00Z">
          <w:pPr>
            <w:pStyle w:val="Standard"/>
          </w:pPr>
        </w:pPrChange>
      </w:pPr>
      <w:ins w:id="779" w:author="Rachel McCollin" w:date="2012-11-22T10:20:00Z">
        <w:r>
          <w:t xml:space="preserve">A section to contain all of the </w:t>
        </w:r>
      </w:ins>
      <w:ins w:id="780" w:author="Rachel McCollin" w:date="2012-11-22T10:21:00Z">
        <w:r>
          <w:t xml:space="preserve">post or page </w:t>
        </w:r>
      </w:ins>
      <w:ins w:id="781" w:author="Rachel McCollin" w:date="2012-11-22T10:20:00Z">
        <w:r>
          <w:t>content</w:t>
        </w:r>
      </w:ins>
    </w:p>
    <w:p w:rsidR="00B30C77" w:rsidRDefault="00B83BF1">
      <w:pPr>
        <w:pStyle w:val="BulletPACKT"/>
        <w:numPr>
          <w:ins w:id="782" w:author="Rachel McCollin" w:date="2012-11-22T10:23:00Z"/>
        </w:numPr>
        <w:rPr>
          <w:ins w:id="783" w:author="Rachel McCollin" w:date="2012-11-22T10:22:00Z"/>
        </w:rPr>
        <w:pPrChange w:id="784" w:author="Rachel McCollin" w:date="2012-11-22T10:23:00Z">
          <w:pPr>
            <w:pStyle w:val="Standard"/>
          </w:pPr>
        </w:pPrChange>
      </w:pPr>
      <w:ins w:id="785" w:author="Rachel McCollin" w:date="2012-11-22T10:21:00Z">
        <w:r>
          <w:t xml:space="preserve">An </w:t>
        </w:r>
      </w:ins>
      <w:ins w:id="786" w:author="Rachel McCollin" w:date="2012-11-22T14:42:00Z">
        <w:r w:rsidR="00754ECC">
          <w:t>article</w:t>
        </w:r>
      </w:ins>
      <w:ins w:id="787" w:author="Rachel McCollin" w:date="2012-11-22T10:21:00Z">
        <w:r>
          <w:t xml:space="preserve"> element with a class </w:t>
        </w:r>
        <w:r w:rsidR="00754ECC">
          <w:t>of</w:t>
        </w:r>
      </w:ins>
      <w:ins w:id="788" w:author="Rachel McCollin" w:date="2012-11-22T14:43:00Z">
        <w:r w:rsidR="00754ECC">
          <w:t xml:space="preserve"> </w:t>
        </w:r>
      </w:ins>
      <w:ins w:id="789" w:author="Rachel McCollin" w:date="2012-11-22T10:21:00Z">
        <w:r w:rsidR="00754ECC" w:rsidRPr="00B30C77">
          <w:rPr>
            <w:rStyle w:val="CodeInTextPACKT"/>
            <w:rPrChange w:id="790" w:author="Rachel McCollin" w:date="2012-11-22T14:53:00Z">
              <w:rPr/>
            </w:rPrChange>
          </w:rPr>
          <w:t>.post</w:t>
        </w:r>
        <w:r>
          <w:t xml:space="preserve"> – this </w:t>
        </w:r>
      </w:ins>
      <w:ins w:id="791" w:author="Rachel McCollin" w:date="2012-11-22T14:43:00Z">
        <w:r w:rsidR="00754ECC">
          <w:t>mirrors</w:t>
        </w:r>
      </w:ins>
      <w:ins w:id="792" w:author="Rachel McCollin" w:date="2012-11-22T10:21:00Z">
        <w:r>
          <w:t xml:space="preserve"> the class WordPress will </w:t>
        </w:r>
      </w:ins>
      <w:ins w:id="793" w:author="Rachel McCollin" w:date="2012-11-22T14:43:00Z">
        <w:r w:rsidR="00754ECC">
          <w:t>eventually</w:t>
        </w:r>
      </w:ins>
      <w:ins w:id="794" w:author="Rachel McCollin" w:date="2012-11-22T10:21:00Z">
        <w:r>
          <w:t xml:space="preserve"> assign to this element, as we’ll see in Chapter 4.</w:t>
        </w:r>
      </w:ins>
    </w:p>
    <w:p w:rsidR="00B30C77" w:rsidRDefault="00B83BF1">
      <w:pPr>
        <w:pStyle w:val="BulletPACKT"/>
        <w:numPr>
          <w:ins w:id="795" w:author="Rachel McCollin" w:date="2012-11-22T10:23:00Z"/>
        </w:numPr>
        <w:rPr>
          <w:ins w:id="796" w:author="Rachel McCollin" w:date="2012-11-22T10:21:00Z"/>
        </w:rPr>
        <w:pPrChange w:id="797" w:author="Rachel McCollin" w:date="2012-11-22T10:23:00Z">
          <w:pPr>
            <w:pStyle w:val="Standard"/>
          </w:pPr>
        </w:pPrChange>
      </w:pPr>
      <w:ins w:id="798" w:author="Rachel McCollin" w:date="2012-11-22T10:22:00Z">
        <w:r>
          <w:t xml:space="preserve">An </w:t>
        </w:r>
        <w:r w:rsidRPr="00B30C77">
          <w:rPr>
            <w:rStyle w:val="CodeInTextPACKT"/>
            <w:rPrChange w:id="799" w:author="Rachel McCollin" w:date="2012-11-22T14:53:00Z">
              <w:rPr/>
            </w:rPrChange>
          </w:rPr>
          <w:t>h2</w:t>
        </w:r>
        <w:r>
          <w:t xml:space="preserve"> element for the title of the post.</w:t>
        </w:r>
      </w:ins>
    </w:p>
    <w:p w:rsidR="00B30C77" w:rsidRDefault="00B83BF1">
      <w:pPr>
        <w:pStyle w:val="BulletPACKT"/>
        <w:numPr>
          <w:ins w:id="800" w:author="Rachel McCollin" w:date="2012-11-22T10:23:00Z"/>
        </w:numPr>
        <w:rPr>
          <w:ins w:id="801" w:author="Rachel McCollin" w:date="2012-11-22T10:21:00Z"/>
        </w:rPr>
        <w:pPrChange w:id="802" w:author="Rachel McCollin" w:date="2012-11-22T10:23:00Z">
          <w:pPr>
            <w:pStyle w:val="Standard"/>
          </w:pPr>
        </w:pPrChange>
      </w:pPr>
      <w:ins w:id="803" w:author="Rachel McCollin" w:date="2012-11-22T10:21:00Z">
        <w:r>
          <w:t xml:space="preserve">A </w:t>
        </w:r>
        <w:r w:rsidRPr="00B30C77">
          <w:rPr>
            <w:rStyle w:val="CodeInTextPACKT"/>
            <w:rPrChange w:id="804" w:author="Rachel McCollin" w:date="2012-11-22T14:53:00Z">
              <w:rPr/>
            </w:rPrChange>
          </w:rPr>
          <w:t>p</w:t>
        </w:r>
        <w:r>
          <w:t xml:space="preserve"> element with author </w:t>
        </w:r>
      </w:ins>
      <w:ins w:id="805" w:author="Rachel McCollin" w:date="2012-11-22T14:43:00Z">
        <w:r w:rsidR="00754ECC">
          <w:t>information</w:t>
        </w:r>
      </w:ins>
      <w:ins w:id="806" w:author="Rachel McCollin" w:date="2012-11-22T10:22:00Z">
        <w:r>
          <w:t>.</w:t>
        </w:r>
      </w:ins>
    </w:p>
    <w:p w:rsidR="00B30C77" w:rsidRDefault="00B83BF1">
      <w:pPr>
        <w:pStyle w:val="BulletPACKT"/>
        <w:numPr>
          <w:ins w:id="807" w:author="Rachel McCollin" w:date="2012-11-22T10:23:00Z"/>
        </w:numPr>
        <w:rPr>
          <w:ins w:id="808" w:author="Rachel McCollin" w:date="2012-11-22T10:22:00Z"/>
        </w:rPr>
        <w:pPrChange w:id="809" w:author="Rachel McCollin" w:date="2012-11-22T10:23:00Z">
          <w:pPr>
            <w:pStyle w:val="Standard"/>
          </w:pPr>
        </w:pPrChange>
      </w:pPr>
      <w:ins w:id="810" w:author="Rachel McCollin" w:date="2012-11-22T10:22:00Z">
        <w:r>
          <w:t xml:space="preserve">A div with the class </w:t>
        </w:r>
        <w:r w:rsidRPr="00B30C77">
          <w:rPr>
            <w:rStyle w:val="CodeInTextPACKT"/>
            <w:rPrChange w:id="811" w:author="Rachel McCollin" w:date="2012-11-22T14:53:00Z">
              <w:rPr/>
            </w:rPrChange>
          </w:rPr>
          <w:t>.entry-content</w:t>
        </w:r>
        <w:r>
          <w:t xml:space="preserve"> to hold the post content itself – again this mirrors the class WordPress will </w:t>
        </w:r>
      </w:ins>
      <w:ins w:id="812" w:author="Rachel McCollin" w:date="2012-11-22T14:43:00Z">
        <w:r w:rsidR="00754ECC">
          <w:t>assign</w:t>
        </w:r>
      </w:ins>
      <w:ins w:id="813" w:author="Rachel McCollin" w:date="2012-11-22T10:22:00Z">
        <w:r>
          <w:t xml:space="preserve"> once we set that up.</w:t>
        </w:r>
      </w:ins>
    </w:p>
    <w:p w:rsidR="00B30C77" w:rsidRDefault="00B83BF1">
      <w:pPr>
        <w:pStyle w:val="BulletPACKT"/>
        <w:numPr>
          <w:ins w:id="814" w:author="Rachel McCollin" w:date="2012-11-22T10:23:00Z"/>
        </w:numPr>
        <w:rPr>
          <w:ins w:id="815" w:author="Rachel McCollin" w:date="2012-11-22T10:20:00Z"/>
        </w:rPr>
        <w:pPrChange w:id="816" w:author="Rachel McCollin" w:date="2012-11-22T10:23:00Z">
          <w:pPr>
            <w:pStyle w:val="Standard"/>
          </w:pPr>
        </w:pPrChange>
      </w:pPr>
      <w:ins w:id="817" w:author="Rachel McCollin" w:date="2012-11-22T10:23:00Z">
        <w:r>
          <w:t xml:space="preserve">More </w:t>
        </w:r>
        <w:r w:rsidRPr="00B30C77">
          <w:rPr>
            <w:rStyle w:val="CodeInTextPACKT"/>
            <w:rPrChange w:id="818" w:author="Rachel McCollin" w:date="2012-11-22T14:53:00Z">
              <w:rPr/>
            </w:rPrChange>
          </w:rPr>
          <w:t>p</w:t>
        </w:r>
        <w:r>
          <w:t xml:space="preserve"> elements to contain the content itself – these will eventually be automatically populated by WordPress from the site’s database but for now we’re using dummy text.</w:t>
        </w:r>
      </w:ins>
    </w:p>
    <w:p w:rsidR="00B83BF1" w:rsidRDefault="00B83BF1" w:rsidP="00B3151A">
      <w:pPr>
        <w:pStyle w:val="Standard"/>
        <w:numPr>
          <w:ins w:id="819" w:author="Rachel McCollin" w:date="2012-11-22T10:20:00Z"/>
        </w:numPr>
        <w:rPr>
          <w:ins w:id="820" w:author="Rachel McCollin" w:date="2012-11-21T15:02:00Z"/>
        </w:rPr>
      </w:pPr>
    </w:p>
    <w:p w:rsidR="00B3151A" w:rsidRDefault="00B3151A" w:rsidP="00B3151A">
      <w:pPr>
        <w:pStyle w:val="TipHeadingPACKT"/>
        <w:numPr>
          <w:ins w:id="821" w:author="Rachel McCollin" w:date="2012-11-21T14:46:00Z"/>
        </w:numPr>
        <w:rPr>
          <w:ins w:id="822" w:author="Rachel McCollin" w:date="2012-11-21T14:46:00Z"/>
        </w:rPr>
      </w:pPr>
      <w:ins w:id="823" w:author="Rachel McCollin" w:date="2012-11-21T14:46:00Z">
        <w:r>
          <w:t xml:space="preserve">The trick: Start with </w:t>
        </w:r>
        <w:r>
          <w:rPr>
            <w:i/>
          </w:rPr>
          <w:t>a lot</w:t>
        </w:r>
        <w:r>
          <w:t xml:space="preserve"> of text</w:t>
        </w:r>
      </w:ins>
    </w:p>
    <w:p w:rsidR="00B3151A" w:rsidRDefault="00B3151A" w:rsidP="00B3151A">
      <w:pPr>
        <w:pStyle w:val="TipPACKT"/>
        <w:numPr>
          <w:ins w:id="824" w:author="Rachel McCollin" w:date="2012-11-21T14:46:00Z"/>
        </w:numPr>
        <w:rPr>
          <w:ins w:id="825" w:author="Rachel McCollin" w:date="2012-11-21T14:46:00Z"/>
        </w:rPr>
      </w:pPr>
      <w:ins w:id="826" w:author="Rachel McCollin" w:date="2012-11-21T14:46:00Z">
        <w:r>
          <w:t xml:space="preserve">Here's </w:t>
        </w:r>
      </w:ins>
      <w:ins w:id="827" w:author="Rachel McCollin" w:date="2012-11-22T10:24:00Z">
        <w:r w:rsidR="00B83BF1">
          <w:t>a</w:t>
        </w:r>
      </w:ins>
      <w:ins w:id="828" w:author="Rachel McCollin" w:date="2012-11-21T14:46:00Z">
        <w:r>
          <w:t xml:space="preserve"> </w:t>
        </w:r>
      </w:ins>
      <w:ins w:id="829" w:author="Rachel McCollin" w:date="2012-11-22T10:24:00Z">
        <w:r w:rsidR="00B83BF1">
          <w:t>tip</w:t>
        </w:r>
      </w:ins>
      <w:ins w:id="830" w:author="Rachel McCollin" w:date="2012-11-21T14:46:00Z">
        <w:r>
          <w:t xml:space="preserve">: </w:t>
        </w:r>
      </w:ins>
      <w:ins w:id="831" w:author="Rachel McCollin" w:date="2012-11-22T10:24:00Z">
        <w:r w:rsidR="00B83BF1">
          <w:t xml:space="preserve">Use </w:t>
        </w:r>
      </w:ins>
      <w:ins w:id="832" w:author="Rachel McCollin" w:date="2012-11-21T14:46:00Z">
        <w:r>
          <w:t xml:space="preserve">a lot of sample text. </w:t>
        </w:r>
      </w:ins>
      <w:ins w:id="833" w:author="Rachel McCollin" w:date="2012-11-22T10:24:00Z">
        <w:r w:rsidR="00B83BF1">
          <w:t>It’s tempting</w:t>
        </w:r>
      </w:ins>
      <w:ins w:id="834" w:author="Rachel McCollin" w:date="2012-11-21T14:46:00Z">
        <w:r>
          <w:t xml:space="preserve"> to create a nice mockup that's got clean, little two-word headers, followed by trim and tight, one or two-sentence paragraphs (which are also easier to handle if you did the entire mockup in Photoshop, right?).</w:t>
        </w:r>
      </w:ins>
    </w:p>
    <w:p w:rsidR="00B3151A" w:rsidRDefault="00B3151A" w:rsidP="00B3151A">
      <w:pPr>
        <w:pStyle w:val="TipPACKT"/>
        <w:numPr>
          <w:ins w:id="835" w:author="Rachel McCollin" w:date="2012-11-21T14:46:00Z"/>
        </w:numPr>
        <w:rPr>
          <w:ins w:id="836" w:author="Rachel McCollin" w:date="2012-11-21T14:46:00Z"/>
        </w:rPr>
      </w:pPr>
      <w:ins w:id="837" w:author="Rachel McCollin" w:date="2012-11-21T14:46:00Z">
        <w:r>
          <w:t xml:space="preserve">In this optimally minimalist sample, the design looks </w:t>
        </w:r>
        <w:r>
          <w:rPr>
            <w:rStyle w:val="ItalicsPACKT"/>
          </w:rPr>
          <w:t>beautiful</w:t>
        </w:r>
        <w:r>
          <w:t>. However, the client then dumps all their content into WordPress and your theme, which includes long, boring, two-sentence headlines and reams of unscannable text. Your beautiful theme design now seems dumpy and all of a sudden the client isn't so happy, and they are full of suggestions they want you to incorporate in order to compensate for their text-heavy site.</w:t>
        </w:r>
      </w:ins>
    </w:p>
    <w:p w:rsidR="00B3151A" w:rsidRDefault="00B3151A" w:rsidP="00B3151A">
      <w:pPr>
        <w:pStyle w:val="TipPACKT"/>
        <w:numPr>
          <w:ins w:id="838" w:author="Rachel McCollin" w:date="2012-11-21T14:46:00Z"/>
        </w:numPr>
        <w:rPr>
          <w:ins w:id="839" w:author="Rachel McCollin" w:date="2012-11-22T10:25:00Z"/>
        </w:rPr>
      </w:pPr>
      <w:ins w:id="840" w:author="Rachel McCollin" w:date="2012-11-21T14:46:00Z">
        <w:r>
          <w:t xml:space="preserve">Just design for lots of text upfront. If the site ends up having less text than what's in your comp, that's perfectly fine; less text will always look better. Getting </w:t>
        </w:r>
      </w:ins>
      <w:ins w:id="841" w:author="Rachel McCollin" w:date="2012-11-22T10:24:00Z">
        <w:r w:rsidR="00B83BF1">
          <w:t>lots</w:t>
        </w:r>
      </w:ins>
      <w:ins w:id="842" w:author="Rachel McCollin" w:date="2012-11-21T14:46:00Z">
        <w:r>
          <w:t xml:space="preserve"> of it to look good after the fact is what's hard.</w:t>
        </w:r>
      </w:ins>
    </w:p>
    <w:p w:rsidR="00B30C77" w:rsidRDefault="006F7A34">
      <w:pPr>
        <w:pStyle w:val="Standard"/>
        <w:numPr>
          <w:ins w:id="843" w:author="Rachel McCollin" w:date="2012-11-22T10:25:00Z"/>
        </w:numPr>
        <w:rPr>
          <w:ins w:id="844" w:author="Rachel McCollin" w:date="2012-11-21T14:46:00Z"/>
        </w:rPr>
        <w:pPrChange w:id="845" w:author="Rachel McCollin" w:date="2012-11-22T10:25:00Z">
          <w:pPr>
            <w:pStyle w:val="TipPACKT"/>
          </w:pPr>
        </w:pPrChange>
      </w:pPr>
      <w:ins w:id="846" w:author="Rachel McCollin" w:date="2012-11-22T10:25:00Z">
        <w:r>
          <w:t>Now let’s see what our page looks like when viewed in the browser:</w:t>
        </w:r>
      </w:ins>
    </w:p>
    <w:p w:rsidR="00B30C77" w:rsidRDefault="00EA4544">
      <w:pPr>
        <w:pStyle w:val="FigurePACKT"/>
        <w:pPrChange w:id="847" w:author="Rachel McCollin" w:date="2012-11-22T10:25:00Z">
          <w:pPr>
            <w:pStyle w:val="Standard"/>
          </w:pPr>
        </w:pPrChange>
      </w:pPr>
      <w:commentRangeStart w:id="848"/>
      <w:r>
        <w:rPr>
          <w:noProof/>
          <w:lang w:val="en-US"/>
        </w:rPr>
        <w:drawing>
          <wp:inline distT="0" distB="0" distL="0" distR="0">
            <wp:extent cx="2676948" cy="2967990"/>
            <wp:effectExtent l="2540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15"/>
                    <pic:cNvPicPr>
                      <a:picLocks noChangeAspect="1" noChangeArrowheads="1"/>
                    </pic:cNvPicPr>
                  </pic:nvPicPr>
                  <pic:blipFill>
                    <a:blip r:embed="rId12" cstate="print">
                      <a:extLst>
                        <a:ext uri="{28A0092B-C50C-407E-A947-70E740481C1C}">
                          <a14:useLocalDpi xmlns:mo="http://schemas.microsoft.com/office/mac/office/2008/main" xmlns:ve="http://schemas.openxmlformats.org/markup-compatibility/2006" xmlns:mv="urn:schemas-microsoft-com:mac:vml"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2676948" cy="2967990"/>
                    </a:xfrm>
                    <a:prstGeom prst="rect">
                      <a:avLst/>
                    </a:prstGeom>
                    <a:noFill/>
                    <a:ln>
                      <a:noFill/>
                    </a:ln>
                  </pic:spPr>
                </pic:pic>
              </a:graphicData>
            </a:graphic>
          </wp:inline>
        </w:drawing>
      </w:r>
      <w:commentRangeEnd w:id="848"/>
      <w:r w:rsidR="00FD69BD">
        <w:rPr>
          <w:rStyle w:val="CommentReference"/>
          <w:rFonts w:ascii="Times New Roman" w:hAnsi="Times New Roman"/>
        </w:rPr>
        <w:commentReference w:id="848"/>
      </w:r>
    </w:p>
    <w:p w:rsidR="0067667F" w:rsidRDefault="006F6683">
      <w:pPr>
        <w:pStyle w:val="LayoutInformationPACKT"/>
      </w:pPr>
      <w:r>
        <w:t>4224OS-02-05-basic-text.png</w:t>
      </w:r>
    </w:p>
    <w:p w:rsidR="00B30C77" w:rsidRDefault="006F7A34">
      <w:pPr>
        <w:pStyle w:val="Standard"/>
        <w:numPr>
          <w:ins w:id="849" w:author="Rachel McCollin" w:date="2012-11-22T10:25:00Z"/>
        </w:numPr>
        <w:rPr>
          <w:ins w:id="850" w:author="Rachel McCollin" w:date="2012-11-22T10:25:00Z"/>
        </w:rPr>
        <w:pPrChange w:id="851" w:author="Rachel McCollin" w:date="2012-11-22T10:26:00Z">
          <w:pPr>
            <w:pStyle w:val="Heading3"/>
          </w:pPr>
        </w:pPrChange>
      </w:pPr>
      <w:ins w:id="852" w:author="Rachel McCollin" w:date="2012-11-22T10:25:00Z">
        <w:r>
          <w:t>You can see it has a basic structure in place, but it now needs some styling. After all, this isn</w:t>
        </w:r>
      </w:ins>
      <w:ins w:id="853" w:author="Rachel McCollin" w:date="2012-11-22T10:26:00Z">
        <w:r>
          <w:t>’t 1992!</w:t>
        </w:r>
      </w:ins>
    </w:p>
    <w:p w:rsidR="00B30C77" w:rsidRDefault="006F6683">
      <w:pPr>
        <w:pStyle w:val="Heading2"/>
        <w:pPrChange w:id="854" w:author="Rachel McCollin" w:date="2012-11-22T10:38:00Z">
          <w:pPr>
            <w:pStyle w:val="Heading3"/>
          </w:pPr>
        </w:pPrChange>
      </w:pPr>
      <w:del w:id="855" w:author="Rachel McCollin" w:date="2012-11-22T10:26:00Z">
        <w:r w:rsidDel="006F7A34">
          <w:delText xml:space="preserve">Cascading </w:delText>
        </w:r>
      </w:del>
      <w:ins w:id="856" w:author="Rachel McCollin" w:date="2012-11-22T10:26:00Z">
        <w:r w:rsidR="00364CA3">
          <w:t>Styl</w:t>
        </w:r>
        <w:r w:rsidR="006F7A34">
          <w:t xml:space="preserve">ing our </w:t>
        </w:r>
      </w:ins>
      <w:r>
        <w:t>fonts</w:t>
      </w:r>
    </w:p>
    <w:p w:rsidR="00027D85" w:rsidRDefault="00027D85">
      <w:pPr>
        <w:pStyle w:val="Standard"/>
        <w:numPr>
          <w:ins w:id="857" w:author="Rachel McCollin" w:date="2012-11-22T10:29:00Z"/>
        </w:numPr>
        <w:rPr>
          <w:ins w:id="858" w:author="Rachel McCollin" w:date="2012-11-22T10:38:00Z"/>
        </w:rPr>
      </w:pPr>
      <w:ins w:id="859" w:author="Rachel McCollin" w:date="2012-11-22T10:29:00Z">
        <w:r>
          <w:t xml:space="preserve">So, now we’re going to add some styling for our text – starting with the fonts, or </w:t>
        </w:r>
        <w:r w:rsidR="00AA060C" w:rsidRPr="00AA060C">
          <w:rPr>
            <w:rStyle w:val="KeyWordPACKT"/>
            <w:rPrChange w:id="860" w:author="Rachel McCollin" w:date="2012-11-22T10:30:00Z">
              <w:rPr>
                <w:rFonts w:ascii="Impact" w:eastAsia="Arial" w:hAnsi="Impact" w:cs="Arial"/>
                <w:b/>
                <w:iCs/>
                <w:color w:val="3366FF"/>
                <w:sz w:val="26"/>
                <w:szCs w:val="26"/>
                <w:lang w:val="en-GB"/>
              </w:rPr>
            </w:rPrChange>
          </w:rPr>
          <w:t>font-families</w:t>
        </w:r>
        <w:r>
          <w:t xml:space="preserve"> used to display it.</w:t>
        </w:r>
      </w:ins>
    </w:p>
    <w:p w:rsidR="00B30C77" w:rsidRDefault="006F0FCF">
      <w:pPr>
        <w:pStyle w:val="Heading3"/>
        <w:numPr>
          <w:ins w:id="861" w:author="Rachel McCollin" w:date="2012-11-22T10:38:00Z"/>
        </w:numPr>
        <w:rPr>
          <w:ins w:id="862" w:author="Rachel McCollin" w:date="2012-11-22T10:29:00Z"/>
        </w:rPr>
        <w:pPrChange w:id="863" w:author="Rachel McCollin" w:date="2012-11-22T10:38:00Z">
          <w:pPr>
            <w:pStyle w:val="Standard"/>
          </w:pPr>
        </w:pPrChange>
      </w:pPr>
      <w:ins w:id="864" w:author="Rachel McCollin" w:date="2012-11-22T10:38:00Z">
        <w:r>
          <w:t xml:space="preserve">Styling font </w:t>
        </w:r>
        <w:r w:rsidR="00364CA3">
          <w:t>families</w:t>
        </w:r>
      </w:ins>
    </w:p>
    <w:p w:rsidR="0067667F" w:rsidRDefault="006F6683">
      <w:pPr>
        <w:pStyle w:val="Standard"/>
        <w:rPr>
          <w:ins w:id="865" w:author="Rachel McCollin" w:date="2012-11-22T10:27:00Z"/>
        </w:rPr>
      </w:pPr>
      <w:del w:id="866" w:author="Rachel McCollin" w:date="2012-11-22T10:30:00Z">
        <w:r w:rsidDel="00027D85">
          <w:delText xml:space="preserve">When </w:delText>
        </w:r>
      </w:del>
      <w:ins w:id="867" w:author="Rachel McCollin" w:date="2012-11-22T10:30:00Z">
        <w:r w:rsidR="00027D85">
          <w:t xml:space="preserve">By </w:t>
        </w:r>
      </w:ins>
      <w:r>
        <w:t xml:space="preserve">assigning font-families to </w:t>
      </w:r>
      <w:del w:id="868" w:author="Rachel McCollin" w:date="2012-11-22T10:30:00Z">
        <w:r w:rsidDel="00027D85">
          <w:delText>y</w:delText>
        </w:r>
      </w:del>
      <w:r>
        <w:t xml:space="preserve">our CSS rules, </w:t>
      </w:r>
      <w:del w:id="869" w:author="Rachel McCollin" w:date="2012-11-22T10:30:00Z">
        <w:r w:rsidDel="00027D85">
          <w:delText xml:space="preserve">you </w:delText>
        </w:r>
      </w:del>
      <w:ins w:id="870" w:author="Rachel McCollin" w:date="2012-11-22T10:30:00Z">
        <w:r w:rsidR="00027D85">
          <w:t xml:space="preserve">we </w:t>
        </w:r>
      </w:ins>
      <w:r>
        <w:t xml:space="preserve">can set up backup font choices. This means if someone doesn't have </w:t>
      </w:r>
      <w:del w:id="871" w:author="Rachel McCollin" w:date="2012-11-22T10:27:00Z">
        <w:r w:rsidDel="00027D85">
          <w:delText>Century Schoolbook</w:delText>
        </w:r>
      </w:del>
      <w:ins w:id="872" w:author="Rachel McCollin" w:date="2012-11-22T10:27:00Z">
        <w:r w:rsidR="00027D85">
          <w:t>our preferred font</w:t>
        </w:r>
      </w:ins>
      <w:r>
        <w:t xml:space="preserve">, then </w:t>
      </w:r>
      <w:del w:id="873" w:author="Rachel McCollin" w:date="2012-11-22T10:27:00Z">
        <w:r w:rsidDel="00027D85">
          <w:delText xml:space="preserve">they probably have Georgia; and if they don't have Georgia either, then they definitely have Times New Roman; </w:delText>
        </w:r>
      </w:del>
      <w:ins w:id="874" w:author="Rachel McCollin" w:date="2012-11-22T10:27:00Z">
        <w:r w:rsidR="00027D85">
          <w:t xml:space="preserve">they’ll probably have the backup </w:t>
        </w:r>
      </w:ins>
      <w:ins w:id="875" w:author="Rachel McCollin" w:date="2012-11-22T10:30:00Z">
        <w:r w:rsidR="00027D85">
          <w:t>we</w:t>
        </w:r>
      </w:ins>
      <w:ins w:id="876" w:author="Rachel McCollin" w:date="2012-11-22T10:27:00Z">
        <w:r w:rsidR="00027D85">
          <w:t xml:space="preserve"> specify, </w:t>
        </w:r>
      </w:ins>
      <w:r>
        <w:t xml:space="preserve">and if they don't have that? Well, at the very least </w:t>
      </w:r>
      <w:del w:id="877" w:author="Rachel McCollin" w:date="2012-11-22T10:30:00Z">
        <w:r w:rsidDel="00027D85">
          <w:delText xml:space="preserve">you </w:delText>
        </w:r>
      </w:del>
      <w:ins w:id="878" w:author="Rachel McCollin" w:date="2012-11-22T10:30:00Z">
        <w:r w:rsidR="00027D85">
          <w:t xml:space="preserve">we </w:t>
        </w:r>
      </w:ins>
      <w:r>
        <w:t>can rely on their browser's built-in "generic" assigned font.</w:t>
      </w:r>
      <w:ins w:id="879" w:author="Rachel McCollin" w:date="2012-11-22T10:30:00Z">
        <w:r w:rsidR="00027D85">
          <w:t xml:space="preserve"> </w:t>
        </w:r>
      </w:ins>
      <w:del w:id="880" w:author="Rachel McCollin" w:date="2012-11-22T10:30:00Z">
        <w:r w:rsidDel="00027D85">
          <w:delText xml:space="preserve"> </w:delText>
        </w:r>
      </w:del>
      <w:r>
        <w:t>Just specify</w:t>
      </w:r>
      <w:del w:id="881" w:author="Rachel McCollin" w:date="2012-11-22T10:30:00Z">
        <w:r w:rsidDel="00027D85">
          <w:delText>:</w:delText>
        </w:r>
      </w:del>
      <w:r>
        <w:t xml:space="preserve"> </w:t>
      </w:r>
      <w:r>
        <w:rPr>
          <w:rStyle w:val="CodeInTextPACKT"/>
        </w:rPr>
        <w:t>serif</w:t>
      </w:r>
      <w:r>
        <w:t xml:space="preserve">, </w:t>
      </w:r>
      <w:r>
        <w:rPr>
          <w:rStyle w:val="CodeInTextPACKT"/>
        </w:rPr>
        <w:t>sans-serif</w:t>
      </w:r>
      <w:r>
        <w:t xml:space="preserve">, or </w:t>
      </w:r>
      <w:r>
        <w:rPr>
          <w:rStyle w:val="CodeInTextPACKT"/>
        </w:rPr>
        <w:t>mono-space</w:t>
      </w:r>
      <w:r>
        <w:t>.</w:t>
      </w:r>
    </w:p>
    <w:p w:rsidR="00B30C77" w:rsidRDefault="00027D85">
      <w:pPr>
        <w:pStyle w:val="TipwithoutheadingPACKT"/>
        <w:numPr>
          <w:ins w:id="882" w:author="Rachel McCollin" w:date="2012-11-22T10:27:00Z"/>
        </w:numPr>
        <w:pPrChange w:id="883" w:author="Rachel McCollin" w:date="2012-11-22T10:29:00Z">
          <w:pPr>
            <w:pStyle w:val="Standard"/>
          </w:pPr>
        </w:pPrChange>
      </w:pPr>
      <w:ins w:id="884" w:author="Rachel McCollin" w:date="2012-11-22T10:27:00Z">
        <w:r>
          <w:t xml:space="preserve">When specifying font families, it’s a good idea to include one or more of the fonts which are both commonly held on PCS, </w:t>
        </w:r>
      </w:ins>
      <w:ins w:id="885" w:author="Rachel McCollin" w:date="2012-11-22T14:43:00Z">
        <w:r w:rsidR="00754ECC">
          <w:t>Macs</w:t>
        </w:r>
      </w:ins>
      <w:ins w:id="886" w:author="Rachel McCollin" w:date="2012-11-22T10:27:00Z">
        <w:r>
          <w:t xml:space="preserve"> and mobile devices, and which look good on screen (as against on paper). </w:t>
        </w:r>
      </w:ins>
      <w:ins w:id="887" w:author="Rachel McCollin" w:date="2012-11-22T10:28:00Z">
        <w:r>
          <w:t xml:space="preserve">Fonts designed for screens include Verdana </w:t>
        </w:r>
      </w:ins>
      <w:ins w:id="888" w:author="Rachel McCollin" w:date="2012-11-22T14:43:00Z">
        <w:r w:rsidR="00754ECC">
          <w:t>and</w:t>
        </w:r>
      </w:ins>
      <w:ins w:id="889" w:author="Rachel McCollin" w:date="2012-11-22T10:28:00Z">
        <w:r>
          <w:t xml:space="preserve"> Georgia, and other fonts commonly available on your users’ systems will be </w:t>
        </w:r>
      </w:ins>
      <w:ins w:id="890" w:author="Rachel McCollin" w:date="2012-11-22T14:43:00Z">
        <w:r w:rsidR="00754ECC">
          <w:t>Arial</w:t>
        </w:r>
      </w:ins>
      <w:ins w:id="891" w:author="Rachel McCollin" w:date="2012-11-22T10:28:00Z">
        <w:r>
          <w:t xml:space="preserve"> and Times New Roman.</w:t>
        </w:r>
      </w:ins>
    </w:p>
    <w:p w:rsidR="0067667F" w:rsidRDefault="006F6683">
      <w:pPr>
        <w:pStyle w:val="Standard"/>
      </w:pPr>
      <w:del w:id="892" w:author="Rachel McCollin" w:date="2012-11-22T10:26:00Z">
        <w:r w:rsidDel="006F7A34">
          <w:delText xml:space="preserve">My </w:delText>
        </w:r>
      </w:del>
      <w:ins w:id="893" w:author="Rachel McCollin" w:date="2012-11-22T10:26:00Z">
        <w:r w:rsidR="006F7A34">
          <w:t xml:space="preserve">Our </w:t>
        </w:r>
      </w:ins>
      <w:r>
        <w:t>headers will be Helvetica with Arial as a fall</w:t>
      </w:r>
      <w:del w:id="894" w:author="Rachel McCollin" w:date="2012-11-22T10:31:00Z">
        <w:r w:rsidDel="00027D85">
          <w:delText xml:space="preserve"> </w:delText>
        </w:r>
      </w:del>
      <w:r>
        <w:t xml:space="preserve">back, and the body content of </w:t>
      </w:r>
      <w:del w:id="895" w:author="Rachel McCollin" w:date="2012-11-22T10:31:00Z">
        <w:r w:rsidDel="00027D85">
          <w:delText xml:space="preserve">my </w:delText>
        </w:r>
      </w:del>
      <w:ins w:id="896" w:author="Rachel McCollin" w:date="2012-11-22T10:31:00Z">
        <w:r w:rsidR="00027D85">
          <w:t xml:space="preserve">our </w:t>
        </w:r>
      </w:ins>
      <w:r>
        <w:t xml:space="preserve">text will be Trebuchet with Helvetica and even Verdana as a fallback. </w:t>
      </w:r>
      <w:del w:id="897" w:author="Rachel McCollin" w:date="2012-11-22T10:31:00Z">
        <w:r w:rsidDel="00027D85">
          <w:delText>My font-families will look something like the following:</w:delText>
        </w:r>
      </w:del>
    </w:p>
    <w:p w:rsidR="0067667F" w:rsidRDefault="006F6683">
      <w:pPr>
        <w:pStyle w:val="TFAPackt"/>
        <w:outlineLvl w:val="9"/>
      </w:pPr>
      <w:r>
        <w:t>Time for Action: assigning your font families</w:t>
      </w:r>
    </w:p>
    <w:p w:rsidR="00027D85" w:rsidRDefault="00027D85">
      <w:pPr>
        <w:pStyle w:val="Textbody"/>
        <w:numPr>
          <w:ins w:id="898" w:author="Rachel McCollin" w:date="2012-11-22T10:31:00Z"/>
        </w:numPr>
        <w:rPr>
          <w:ins w:id="899" w:author="Rachel McCollin" w:date="2012-11-22T10:31:00Z"/>
        </w:rPr>
      </w:pPr>
      <w:ins w:id="900" w:author="Rachel McCollin" w:date="2012-11-22T10:31:00Z">
        <w:r>
          <w:t>Let’s add some font</w:t>
        </w:r>
        <w:r w:rsidR="006F0FCF">
          <w:t xml:space="preserve"> </w:t>
        </w:r>
        <w:r>
          <w:t>families to our stylesheet.</w:t>
        </w:r>
      </w:ins>
    </w:p>
    <w:p w:rsidR="00B30C77" w:rsidRDefault="006F6683">
      <w:pPr>
        <w:pStyle w:val="NumberedBulletPACKT"/>
        <w:numPr>
          <w:ins w:id="901" w:author="Rachel McCollin" w:date="2012-11-22T10:31:00Z"/>
        </w:numPr>
        <w:pPrChange w:id="902" w:author="Rachel McCollin" w:date="2012-11-22T10:31:00Z">
          <w:pPr>
            <w:pStyle w:val="Textbody"/>
          </w:pPr>
        </w:pPrChange>
      </w:pPr>
      <w:r>
        <w:t xml:space="preserve">In your </w:t>
      </w:r>
      <w:r>
        <w:rPr>
          <w:rStyle w:val="CodeInTextPACKT"/>
        </w:rPr>
        <w:t>style.css</w:t>
      </w:r>
      <w:r>
        <w:t xml:space="preserve"> sheet, under the </w:t>
      </w:r>
      <w:r w:rsidRPr="00B30C77">
        <w:rPr>
          <w:rStyle w:val="CodeInTextPACKT"/>
          <w:rPrChange w:id="903" w:author="Rachel McCollin" w:date="2012-11-22T14:53:00Z">
            <w:rPr/>
          </w:rPrChange>
        </w:rPr>
        <w:t>TYPOGRAPHY</w:t>
      </w:r>
      <w:r>
        <w:t xml:space="preserve"> comment, </w:t>
      </w:r>
      <w:del w:id="904" w:author="Rachel McCollin" w:date="2012-11-22T10:32:00Z">
        <w:r w:rsidDel="006F7A93">
          <w:delText xml:space="preserve">I've added in the following rules with font families. For now, just pay attention to the </w:delText>
        </w:r>
        <w:r w:rsidDel="006F7A93">
          <w:rPr>
            <w:rStyle w:val="CodeInTextPACKT"/>
          </w:rPr>
          <w:delText xml:space="preserve">font-family </w:delText>
        </w:r>
        <w:r w:rsidDel="006F7A93">
          <w:delText>properties</w:delText>
        </w:r>
      </w:del>
      <w:ins w:id="905" w:author="Rachel McCollin" w:date="2012-11-22T10:32:00Z">
        <w:r w:rsidR="006F7A93">
          <w:t>add the following code:</w:t>
        </w:r>
      </w:ins>
      <w:r>
        <w:t>.</w:t>
      </w:r>
    </w:p>
    <w:p w:rsidR="0067667F" w:rsidDel="006F7A93" w:rsidRDefault="006F6683">
      <w:pPr>
        <w:pStyle w:val="CodePACKT"/>
        <w:rPr>
          <w:del w:id="906" w:author="Rachel McCollin" w:date="2012-11-22T10:32:00Z"/>
        </w:rPr>
      </w:pPr>
      <w:del w:id="907" w:author="Rachel McCollin" w:date="2012-11-22T10:32:00Z">
        <w:r w:rsidDel="006F7A93">
          <w:delText>...</w:delText>
        </w:r>
      </w:del>
    </w:p>
    <w:p w:rsidR="0067667F" w:rsidRDefault="006F6683">
      <w:pPr>
        <w:pStyle w:val="CodePACKT"/>
      </w:pPr>
      <w:r>
        <w:t>/*------------------</w:t>
      </w:r>
      <w:commentRangeStart w:id="908"/>
      <w:r>
        <w:t>TYP</w:t>
      </w:r>
      <w:del w:id="909" w:author="Rachel McCollin" w:date="2012-11-22T10:32:00Z">
        <w:r w:rsidDel="006F7A93">
          <w:delText>E</w:delText>
        </w:r>
      </w:del>
      <w:r>
        <w:t xml:space="preserve">OGRAPHY </w:t>
      </w:r>
      <w:commentRangeEnd w:id="908"/>
      <w:r w:rsidR="00FD69BD">
        <w:rPr>
          <w:rStyle w:val="CommentReference"/>
          <w:rFonts w:ascii="Times New Roman" w:eastAsia="Arial" w:hAnsi="Times New Roman" w:cs="Tahoma"/>
        </w:rPr>
        <w:commentReference w:id="908"/>
      </w:r>
      <w:r>
        <w:t>-------------------*/</w:t>
      </w:r>
    </w:p>
    <w:p w:rsidR="0067667F" w:rsidRDefault="006F6683">
      <w:pPr>
        <w:pStyle w:val="CodePACKT"/>
      </w:pPr>
      <w:r>
        <w:t>/*</w:t>
      </w:r>
    </w:p>
    <w:p w:rsidR="0067667F" w:rsidRDefault="006F6683">
      <w:pPr>
        <w:pStyle w:val="CodePACKT"/>
      </w:pPr>
      <w:r>
        <w:t>Set font stacks here</w:t>
      </w:r>
    </w:p>
    <w:p w:rsidR="0067667F" w:rsidRDefault="006F6683">
      <w:pPr>
        <w:pStyle w:val="CodePACKT"/>
      </w:pPr>
      <w:r>
        <w:t>Assign default colors only. Otherwise color is handled at BOTTOM of sheet.</w:t>
      </w:r>
    </w:p>
    <w:p w:rsidR="0067667F" w:rsidRDefault="006F6683">
      <w:pPr>
        <w:pStyle w:val="CodePACKT"/>
      </w:pPr>
      <w:r>
        <w:t>*/</w:t>
      </w:r>
    </w:p>
    <w:p w:rsidR="0067667F" w:rsidRDefault="006F6683">
      <w:pPr>
        <w:pStyle w:val="CodePACKT"/>
      </w:pPr>
      <w:r>
        <w:tab/>
      </w:r>
    </w:p>
    <w:p w:rsidR="006F7A93" w:rsidRDefault="006F6683">
      <w:pPr>
        <w:pStyle w:val="CodePACKT"/>
        <w:rPr>
          <w:ins w:id="910" w:author="Rachel McCollin" w:date="2012-11-22T10:33:00Z"/>
        </w:rPr>
      </w:pPr>
      <w:r>
        <w:t>body</w:t>
      </w:r>
    </w:p>
    <w:p w:rsidR="006F7A93" w:rsidRDefault="006F7A93">
      <w:pPr>
        <w:pStyle w:val="CodePACKT"/>
        <w:numPr>
          <w:ins w:id="911" w:author="Rachel McCollin" w:date="2012-11-22T10:33:00Z"/>
        </w:numPr>
        <w:rPr>
          <w:ins w:id="912" w:author="Rachel McCollin" w:date="2012-11-22T10:33:00Z"/>
        </w:rPr>
      </w:pPr>
      <w:ins w:id="913" w:author="Rachel McCollin" w:date="2012-11-22T10:33:00Z">
        <w:r>
          <w:tab/>
        </w:r>
      </w:ins>
      <w:r w:rsidR="006F6683">
        <w:t>{</w:t>
      </w:r>
      <w:r w:rsidR="006F6683">
        <w:rPr>
          <w:rStyle w:val="BoldPACKT"/>
        </w:rPr>
        <w:t>font-family: 'Trebuchet MS', Helvetica, Arial, Verdana, sans-serif</w:t>
      </w:r>
      <w:del w:id="914" w:author="Rachel McCollin" w:date="2012-11-22T10:33:00Z">
        <w:r w:rsidR="006F6683" w:rsidDel="006F7A93">
          <w:rPr>
            <w:rStyle w:val="BoldPACKT"/>
          </w:rPr>
          <w:delText>;</w:delText>
        </w:r>
        <w:r w:rsidR="006F6683" w:rsidDel="006F7A93">
          <w:delText xml:space="preserve"> font-size: 0.9em; color: #333</w:delText>
        </w:r>
      </w:del>
      <w:r w:rsidR="006F6683">
        <w:t>;</w:t>
      </w:r>
    </w:p>
    <w:p w:rsidR="0067667F" w:rsidDel="006F7A93" w:rsidRDefault="006F6683">
      <w:pPr>
        <w:pStyle w:val="CodePACKT"/>
        <w:numPr>
          <w:ins w:id="915" w:author="Rachel McCollin" w:date="2012-11-22T10:33:00Z"/>
        </w:numPr>
        <w:rPr>
          <w:del w:id="916" w:author="Rachel McCollin" w:date="2012-11-22T10:34:00Z"/>
        </w:rPr>
      </w:pPr>
      <w:r>
        <w:t>}</w:t>
      </w:r>
    </w:p>
    <w:p w:rsidR="0067667F" w:rsidRDefault="0067667F">
      <w:pPr>
        <w:pStyle w:val="CodePACKT"/>
        <w:numPr>
          <w:ins w:id="917" w:author="Unknown"/>
        </w:numPr>
      </w:pPr>
    </w:p>
    <w:p w:rsidR="006F7A93" w:rsidRDefault="006F6683">
      <w:pPr>
        <w:pStyle w:val="CodePACKT"/>
        <w:rPr>
          <w:ins w:id="918" w:author="Rachel McCollin" w:date="2012-11-22T10:33:00Z"/>
        </w:rPr>
      </w:pPr>
      <w:r>
        <w:t>h1, h3, h5{</w:t>
      </w:r>
    </w:p>
    <w:p w:rsidR="006F7A93" w:rsidRDefault="006F7A93">
      <w:pPr>
        <w:pStyle w:val="CodePACKT"/>
        <w:numPr>
          <w:ins w:id="919" w:author="Rachel McCollin" w:date="2012-11-22T10:33:00Z"/>
        </w:numPr>
        <w:rPr>
          <w:ins w:id="920" w:author="Rachel McCollin" w:date="2012-11-22T10:33:00Z"/>
        </w:rPr>
      </w:pPr>
      <w:ins w:id="921" w:author="Rachel McCollin" w:date="2012-11-22T10:33:00Z">
        <w:r>
          <w:tab/>
        </w:r>
      </w:ins>
      <w:r w:rsidR="006F6683">
        <w:rPr>
          <w:rStyle w:val="BoldPACKT"/>
        </w:rPr>
        <w:t>font-family: Helvetica, Arial, sans-serif</w:t>
      </w:r>
      <w:del w:id="922" w:author="Rachel McCollin" w:date="2012-11-22T10:33:00Z">
        <w:r w:rsidR="006F6683" w:rsidDel="006F7A93">
          <w:rPr>
            <w:rStyle w:val="BoldPACKT"/>
          </w:rPr>
          <w:delText>;</w:delText>
        </w:r>
        <w:r w:rsidR="006F6683" w:rsidDel="006F7A93">
          <w:delText xml:space="preserve"> font-weight: 100; line-height: 120%; color: #666; ma</w:delText>
        </w:r>
        <w:r w:rsidR="006F6683" w:rsidDel="006F7A93">
          <w:delText>r</w:delText>
        </w:r>
        <w:r w:rsidR="006F6683" w:rsidDel="006F7A93">
          <w:delText>gin: 0.5em 0 0.3em 0; margin-top: 20px</w:delText>
        </w:r>
      </w:del>
      <w:r w:rsidR="006F6683">
        <w:t>;</w:t>
      </w:r>
    </w:p>
    <w:p w:rsidR="0067667F" w:rsidDel="006F7A93" w:rsidRDefault="006F6683">
      <w:pPr>
        <w:pStyle w:val="CodePACKT"/>
        <w:numPr>
          <w:ins w:id="923" w:author="Rachel McCollin" w:date="2012-11-22T10:33:00Z"/>
        </w:numPr>
        <w:rPr>
          <w:del w:id="924" w:author="Rachel McCollin" w:date="2012-11-22T10:34:00Z"/>
        </w:rPr>
      </w:pPr>
      <w:r>
        <w:t>}</w:t>
      </w:r>
    </w:p>
    <w:p w:rsidR="0067667F" w:rsidRDefault="0067667F">
      <w:pPr>
        <w:pStyle w:val="CodePACKT"/>
        <w:numPr>
          <w:ins w:id="925" w:author="Unknown"/>
        </w:numPr>
      </w:pPr>
    </w:p>
    <w:p w:rsidR="006F7A93" w:rsidRDefault="006F6683">
      <w:pPr>
        <w:pStyle w:val="CodePACKT"/>
        <w:rPr>
          <w:ins w:id="926" w:author="Rachel McCollin" w:date="2012-11-22T10:33:00Z"/>
        </w:rPr>
      </w:pPr>
      <w:r>
        <w:t>h2, h4, h6{</w:t>
      </w:r>
    </w:p>
    <w:p w:rsidR="006F7A93" w:rsidRDefault="006F7A93">
      <w:pPr>
        <w:pStyle w:val="CodePACKT"/>
        <w:numPr>
          <w:ins w:id="927" w:author="Rachel McCollin" w:date="2012-11-22T10:33:00Z"/>
        </w:numPr>
        <w:rPr>
          <w:ins w:id="928" w:author="Rachel McCollin" w:date="2012-11-22T10:34:00Z"/>
        </w:rPr>
      </w:pPr>
      <w:ins w:id="929" w:author="Rachel McCollin" w:date="2012-11-22T10:33:00Z">
        <w:r>
          <w:tab/>
        </w:r>
      </w:ins>
      <w:r w:rsidR="006F6683">
        <w:rPr>
          <w:rStyle w:val="BoldPACKT"/>
        </w:rPr>
        <w:t>font-family: 'Helvetica Neu</w:t>
      </w:r>
      <w:ins w:id="930" w:author="Rachel McCollin" w:date="2012-11-22T10:36:00Z">
        <w:r>
          <w:rPr>
            <w:rStyle w:val="BoldPACKT"/>
          </w:rPr>
          <w:t>e</w:t>
        </w:r>
      </w:ins>
      <w:r w:rsidR="006F6683">
        <w:rPr>
          <w:rStyle w:val="BoldPACKT"/>
        </w:rPr>
        <w:t>', Helvetica, 'Arial Co</w:t>
      </w:r>
      <w:r w:rsidR="006F6683">
        <w:rPr>
          <w:rStyle w:val="BoldPACKT"/>
        </w:rPr>
        <w:t>n</w:t>
      </w:r>
      <w:r w:rsidR="006F6683">
        <w:rPr>
          <w:rStyle w:val="BoldPACKT"/>
        </w:rPr>
        <w:t>densed', Arial, sans-serif</w:t>
      </w:r>
      <w:del w:id="931" w:author="Rachel McCollin" w:date="2012-11-22T10:34:00Z">
        <w:r w:rsidR="006F6683" w:rsidDel="006F7A93">
          <w:rPr>
            <w:rStyle w:val="BoldPACKT"/>
          </w:rPr>
          <w:delText>;</w:delText>
        </w:r>
      </w:del>
      <w:del w:id="932" w:author="Rachel McCollin" w:date="2012-11-22T10:33:00Z">
        <w:r w:rsidR="006F6683" w:rsidDel="006F7A93">
          <w:delText xml:space="preserve"> font-weight: 100; line-height: 110%; color: #999; ma</w:delText>
        </w:r>
        <w:r w:rsidR="006F6683" w:rsidDel="006F7A93">
          <w:delText>r</w:delText>
        </w:r>
        <w:r w:rsidR="006F6683" w:rsidDel="006F7A93">
          <w:delText>gin: 0.5em 0 0.3em 0; margin-top: 20px</w:delText>
        </w:r>
      </w:del>
      <w:r w:rsidR="006F6683">
        <w:t>;</w:t>
      </w:r>
    </w:p>
    <w:p w:rsidR="0067667F" w:rsidDel="006F7A93" w:rsidRDefault="006F6683">
      <w:pPr>
        <w:pStyle w:val="CodePACKT"/>
        <w:numPr>
          <w:ins w:id="933" w:author="Rachel McCollin" w:date="2012-11-22T10:34:00Z"/>
        </w:numPr>
        <w:rPr>
          <w:del w:id="934" w:author="Rachel McCollin" w:date="2012-11-22T10:34:00Z"/>
        </w:rPr>
      </w:pPr>
      <w:del w:id="935" w:author="Rachel McCollin" w:date="2012-11-22T10:34:00Z">
        <w:r w:rsidDel="006F7A93">
          <w:delText xml:space="preserve"> </w:delText>
        </w:r>
      </w:del>
      <w:r>
        <w:t>}</w:t>
      </w:r>
    </w:p>
    <w:p w:rsidR="0067667F" w:rsidDel="006F7A93" w:rsidRDefault="0067667F">
      <w:pPr>
        <w:pStyle w:val="CodePACKT"/>
        <w:rPr>
          <w:del w:id="936" w:author="Rachel McCollin" w:date="2012-11-22T10:34:00Z"/>
        </w:rPr>
      </w:pPr>
    </w:p>
    <w:p w:rsidR="0067667F" w:rsidDel="006F7A93" w:rsidRDefault="006F6683">
      <w:pPr>
        <w:pStyle w:val="CodePACKT"/>
        <w:rPr>
          <w:del w:id="937" w:author="Rachel McCollin" w:date="2012-11-22T10:34:00Z"/>
        </w:rPr>
      </w:pPr>
      <w:del w:id="938" w:author="Rachel McCollin" w:date="2012-11-22T10:34:00Z">
        <w:r w:rsidDel="006F7A93">
          <w:delText>...</w:delText>
        </w:r>
      </w:del>
    </w:p>
    <w:p w:rsidR="0067667F" w:rsidRDefault="0067667F">
      <w:pPr>
        <w:pStyle w:val="CodePACKT"/>
        <w:numPr>
          <w:ins w:id="939" w:author="Unknown"/>
        </w:numPr>
      </w:pPr>
    </w:p>
    <w:p w:rsidR="006F7A93" w:rsidRDefault="006F6683">
      <w:pPr>
        <w:pStyle w:val="CodePACKT"/>
        <w:rPr>
          <w:ins w:id="940" w:author="Rachel McCollin" w:date="2012-11-22T10:34:00Z"/>
        </w:rPr>
      </w:pPr>
      <w:r>
        <w:t>a {</w:t>
      </w:r>
    </w:p>
    <w:p w:rsidR="006F7A93" w:rsidRDefault="006F7A93">
      <w:pPr>
        <w:pStyle w:val="CodePACKT"/>
        <w:numPr>
          <w:ins w:id="941" w:author="Rachel McCollin" w:date="2012-11-22T10:34:00Z"/>
        </w:numPr>
        <w:rPr>
          <w:ins w:id="942" w:author="Rachel McCollin" w:date="2012-11-22T10:34:00Z"/>
        </w:rPr>
      </w:pPr>
      <w:ins w:id="943" w:author="Rachel McCollin" w:date="2012-11-22T10:34:00Z">
        <w:r>
          <w:tab/>
        </w:r>
      </w:ins>
      <w:r w:rsidR="006F6683">
        <w:rPr>
          <w:rStyle w:val="BoldPACKT"/>
        </w:rPr>
        <w:t>font-family: Helvetica, Arial, sans-serif;</w:t>
      </w:r>
      <w:r w:rsidR="006F6683">
        <w:t xml:space="preserve"> </w:t>
      </w:r>
    </w:p>
    <w:p w:rsidR="0067667F" w:rsidDel="006F7A93" w:rsidRDefault="006F6683">
      <w:pPr>
        <w:pStyle w:val="CodePACKT"/>
        <w:numPr>
          <w:ins w:id="944" w:author="Rachel McCollin" w:date="2012-11-22T10:34:00Z"/>
        </w:numPr>
        <w:rPr>
          <w:del w:id="945" w:author="Rachel McCollin" w:date="2012-11-22T10:34:00Z"/>
        </w:rPr>
      </w:pPr>
      <w:del w:id="946" w:author="Rachel McCollin" w:date="2012-11-22T10:34:00Z">
        <w:r w:rsidDel="006F7A93">
          <w:delText>font-size: 100%; color: #666; font-weight: 100; text-decoration: none;</w:delText>
        </w:r>
      </w:del>
      <w:r>
        <w:t>}</w:t>
      </w:r>
    </w:p>
    <w:p w:rsidR="0067667F" w:rsidDel="006F7A93" w:rsidRDefault="0067667F">
      <w:pPr>
        <w:pStyle w:val="CodePACKT"/>
        <w:numPr>
          <w:ins w:id="947" w:author="Unknown"/>
        </w:numPr>
        <w:rPr>
          <w:del w:id="948" w:author="Rachel McCollin" w:date="2012-11-22T10:34:00Z"/>
        </w:rPr>
      </w:pPr>
    </w:p>
    <w:p w:rsidR="0067667F" w:rsidRDefault="0067667F">
      <w:pPr>
        <w:pStyle w:val="CodePACKT"/>
      </w:pPr>
    </w:p>
    <w:p w:rsidR="006F7A93" w:rsidRDefault="006F6683">
      <w:pPr>
        <w:pStyle w:val="CodePACKT"/>
        <w:rPr>
          <w:ins w:id="949" w:author="Rachel McCollin" w:date="2012-11-22T10:34:00Z"/>
        </w:rPr>
      </w:pPr>
      <w:r>
        <w:t>pre, code{</w:t>
      </w:r>
    </w:p>
    <w:p w:rsidR="006F7A93" w:rsidRDefault="006F7A93">
      <w:pPr>
        <w:pStyle w:val="CodePACKT"/>
        <w:numPr>
          <w:ins w:id="950" w:author="Rachel McCollin" w:date="2012-11-22T10:34:00Z"/>
        </w:numPr>
        <w:rPr>
          <w:ins w:id="951" w:author="Rachel McCollin" w:date="2012-11-22T10:34:00Z"/>
        </w:rPr>
      </w:pPr>
      <w:ins w:id="952" w:author="Rachel McCollin" w:date="2012-11-22T10:34:00Z">
        <w:r>
          <w:tab/>
        </w:r>
      </w:ins>
      <w:r w:rsidR="006F6683">
        <w:rPr>
          <w:rStyle w:val="BoldPACKT"/>
        </w:rPr>
        <w:t>font-family: Courier, monospace;</w:t>
      </w:r>
      <w:del w:id="953" w:author="Rachel McCollin" w:date="2012-11-22T10:34:00Z">
        <w:r w:rsidR="006F6683" w:rsidDel="006F7A93">
          <w:delText xml:space="preserve"> font-size: 100%; margin-bottom:10px</w:delText>
        </w:r>
      </w:del>
    </w:p>
    <w:p w:rsidR="0067667F" w:rsidRDefault="006F6683">
      <w:pPr>
        <w:pStyle w:val="CodePACKT"/>
        <w:numPr>
          <w:ins w:id="954" w:author="Rachel McCollin" w:date="2012-11-22T10:34:00Z"/>
        </w:numPr>
      </w:pPr>
      <w:del w:id="955" w:author="Rachel McCollin" w:date="2012-11-22T10:34:00Z">
        <w:r w:rsidDel="006F7A93">
          <w:delText>;</w:delText>
        </w:r>
      </w:del>
      <w:r>
        <w:t>}</w:t>
      </w:r>
    </w:p>
    <w:p w:rsidR="0067667F" w:rsidRDefault="0067667F">
      <w:pPr>
        <w:pStyle w:val="CodePACKT"/>
        <w:numPr>
          <w:ins w:id="956" w:author="Rachel McCollin" w:date="2012-11-22T10:34:00Z"/>
        </w:numPr>
        <w:rPr>
          <w:ins w:id="957" w:author="Rachel McCollin" w:date="2012-11-22T10:34:00Z"/>
        </w:rPr>
      </w:pPr>
    </w:p>
    <w:p w:rsidR="00B30C77" w:rsidRDefault="006F7A93">
      <w:pPr>
        <w:pStyle w:val="NumberedBulletPACKT"/>
        <w:numPr>
          <w:ins w:id="958" w:author="Rachel McCollin" w:date="2012-11-22T10:34:00Z"/>
        </w:numPr>
        <w:pPrChange w:id="959" w:author="Rachel McCollin" w:date="2012-11-22T10:34:00Z">
          <w:pPr>
            <w:pStyle w:val="CodePACKT"/>
          </w:pPr>
        </w:pPrChange>
      </w:pPr>
      <w:ins w:id="960" w:author="Rachel McCollin" w:date="2012-11-22T10:34:00Z">
        <w:r>
          <w:t>Save your stylesheet.</w:t>
        </w:r>
      </w:ins>
    </w:p>
    <w:p w:rsidR="00B30C77" w:rsidRDefault="006F6683">
      <w:pPr>
        <w:pStyle w:val="CodeEndPACKT"/>
        <w:tabs>
          <w:tab w:val="left" w:pos="1187"/>
        </w:tabs>
        <w:rPr>
          <w:del w:id="961" w:author="Rachel McCollin" w:date="2012-11-22T10:32:00Z"/>
        </w:rPr>
        <w:pPrChange w:id="962" w:author="Rachel McCollin" w:date="2012-11-22T10:32:00Z">
          <w:pPr>
            <w:pStyle w:val="CodeEndPACKT"/>
          </w:pPr>
        </w:pPrChange>
      </w:pPr>
      <w:del w:id="963" w:author="Rachel McCollin" w:date="2012-11-22T10:32:00Z">
        <w:r w:rsidDel="006F7A93">
          <w:delText>...</w:delText>
        </w:r>
      </w:del>
    </w:p>
    <w:p w:rsidR="0067667F" w:rsidRDefault="006F6683">
      <w:pPr>
        <w:pStyle w:val="WJHPackt"/>
        <w:outlineLvl w:val="9"/>
      </w:pPr>
      <w:r>
        <w:t>What just happened?</w:t>
      </w:r>
    </w:p>
    <w:p w:rsidR="006F7A93" w:rsidRDefault="006F6683">
      <w:pPr>
        <w:pStyle w:val="Standard"/>
        <w:rPr>
          <w:ins w:id="964" w:author="Rachel McCollin" w:date="2012-11-22T10:35:00Z"/>
        </w:rPr>
      </w:pPr>
      <w:del w:id="965" w:author="Rachel McCollin" w:date="2012-11-22T10:35:00Z">
        <w:r w:rsidDel="006F7A93">
          <w:delText>Essentially, we picked from highest priority to lowest priority the fonts that we want our users to see depending on their system and font availability. You'll note, I've also gone in and added font-size properties, along with margins, padding and even borders and preliminary "grey scale" colors to start being able to see what's possible with my theme's typography</w:delText>
        </w:r>
      </w:del>
      <w:ins w:id="966" w:author="Rachel McCollin" w:date="2012-11-22T10:35:00Z">
        <w:r w:rsidR="006F0FCF">
          <w:t xml:space="preserve">We set the font </w:t>
        </w:r>
        <w:r w:rsidR="006F7A93">
          <w:t>families that our theme will use, including:</w:t>
        </w:r>
      </w:ins>
    </w:p>
    <w:p w:rsidR="00B30C77" w:rsidRDefault="006F7A93">
      <w:pPr>
        <w:pStyle w:val="BulletPACKT"/>
        <w:numPr>
          <w:ins w:id="967" w:author="Rachel McCollin" w:date="2012-11-22T10:36:00Z"/>
        </w:numPr>
        <w:rPr>
          <w:ins w:id="968" w:author="Rachel McCollin" w:date="2012-11-22T10:35:00Z"/>
        </w:rPr>
        <w:pPrChange w:id="969" w:author="Rachel McCollin" w:date="2012-11-22T10:36:00Z">
          <w:pPr>
            <w:pStyle w:val="Standard"/>
          </w:pPr>
        </w:pPrChange>
      </w:pPr>
      <w:ins w:id="970" w:author="Rachel McCollin" w:date="2012-11-22T10:35:00Z">
        <w:r>
          <w:t xml:space="preserve">The default font for the </w:t>
        </w:r>
        <w:r w:rsidRPr="006F0FCF">
          <w:rPr>
            <w:rStyle w:val="CodeInTextPACKT"/>
            <w:rPrChange w:id="971" w:author="Rachel McCollin" w:date="2012-11-22T15:44:00Z">
              <w:rPr/>
            </w:rPrChange>
          </w:rPr>
          <w:t>body</w:t>
        </w:r>
        <w:r>
          <w:t xml:space="preserve"> element – which will apply to anything we don</w:t>
        </w:r>
        <w:r w:rsidR="006F0FCF">
          <w:t xml:space="preserve">’t specific an alternative font </w:t>
        </w:r>
        <w:r>
          <w:t xml:space="preserve">family for, </w:t>
        </w:r>
      </w:ins>
      <w:ins w:id="972" w:author="Rachel McCollin" w:date="2012-11-22T14:43:00Z">
        <w:r w:rsidR="00754ECC">
          <w:t>because</w:t>
        </w:r>
      </w:ins>
      <w:ins w:id="973" w:author="Rachel McCollin" w:date="2012-11-22T10:35:00Z">
        <w:r>
          <w:t xml:space="preserve"> of CSS inheritance</w:t>
        </w:r>
      </w:ins>
    </w:p>
    <w:p w:rsidR="00B30C77" w:rsidRDefault="006F7A93">
      <w:pPr>
        <w:pStyle w:val="BulletPACKT"/>
        <w:numPr>
          <w:ins w:id="974" w:author="Rachel McCollin" w:date="2012-11-22T10:36:00Z"/>
        </w:numPr>
        <w:rPr>
          <w:ins w:id="975" w:author="Rachel McCollin" w:date="2012-11-22T10:36:00Z"/>
        </w:rPr>
        <w:pPrChange w:id="976" w:author="Rachel McCollin" w:date="2012-11-22T10:36:00Z">
          <w:pPr>
            <w:pStyle w:val="Standard"/>
          </w:pPr>
        </w:pPrChange>
      </w:pPr>
      <w:ins w:id="977" w:author="Rachel McCollin" w:date="2012-11-22T10:36:00Z">
        <w:r>
          <w:t>Font families for our headings and links</w:t>
        </w:r>
      </w:ins>
    </w:p>
    <w:p w:rsidR="00B30C77" w:rsidRDefault="006F0FCF">
      <w:pPr>
        <w:pStyle w:val="BulletPACKT"/>
        <w:numPr>
          <w:ins w:id="978" w:author="Rachel McCollin" w:date="2012-11-22T10:36:00Z"/>
        </w:numPr>
        <w:pPrChange w:id="979" w:author="Rachel McCollin" w:date="2012-11-22T10:36:00Z">
          <w:pPr>
            <w:pStyle w:val="Standard"/>
          </w:pPr>
        </w:pPrChange>
      </w:pPr>
      <w:ins w:id="980" w:author="Rachel McCollin" w:date="2012-11-22T10:36:00Z">
        <w:r>
          <w:t xml:space="preserve">Finally, a font </w:t>
        </w:r>
        <w:r w:rsidR="006F7A93">
          <w:t xml:space="preserve">family for </w:t>
        </w:r>
        <w:r w:rsidR="006F7A93" w:rsidRPr="006F0FCF">
          <w:rPr>
            <w:rStyle w:val="CodeInTextPACKT"/>
            <w:rPrChange w:id="981" w:author="Rachel McCollin" w:date="2012-11-22T15:44:00Z">
              <w:rPr/>
            </w:rPrChange>
          </w:rPr>
          <w:t>pre</w:t>
        </w:r>
        <w:r w:rsidR="006F7A93">
          <w:t xml:space="preserve"> and </w:t>
        </w:r>
        <w:r w:rsidR="006F7A93" w:rsidRPr="006F0FCF">
          <w:rPr>
            <w:rStyle w:val="CodeInTextPACKT"/>
            <w:rPrChange w:id="982" w:author="Rachel McCollin" w:date="2012-11-22T15:44:00Z">
              <w:rPr/>
            </w:rPrChange>
          </w:rPr>
          <w:t>code</w:t>
        </w:r>
        <w:r w:rsidR="006F7A93">
          <w:t xml:space="preserve"> element, in other words for the display of code in our theme.</w:t>
        </w:r>
      </w:ins>
      <w:del w:id="983" w:author="Rachel McCollin" w:date="2012-11-22T10:35:00Z">
        <w:r w:rsidR="006F6683" w:rsidDel="006F7A93">
          <w:delText>.</w:delText>
        </w:r>
      </w:del>
    </w:p>
    <w:p w:rsidR="00B30C77" w:rsidRDefault="006F6683">
      <w:pPr>
        <w:pStyle w:val="Standard"/>
        <w:rPr>
          <w:del w:id="984" w:author="Rachel McCollin" w:date="2012-11-22T10:37:00Z"/>
        </w:rPr>
        <w:pPrChange w:id="985" w:author="Rachel McCollin" w:date="2012-11-22T10:38:00Z">
          <w:pPr>
            <w:pStyle w:val="TipHeadingPACKT"/>
          </w:pPr>
        </w:pPrChange>
      </w:pPr>
      <w:commentRangeStart w:id="986"/>
      <w:del w:id="987" w:author="Rachel McCollin" w:date="2012-11-22T10:37:00Z">
        <w:r w:rsidDel="006F7A93">
          <w:delText>Font stacks</w:delText>
        </w:r>
        <w:commentRangeEnd w:id="986"/>
        <w:r w:rsidR="00FD69BD" w:rsidDel="006F7A93">
          <w:rPr>
            <w:rStyle w:val="CommentReference"/>
            <w:rFonts w:ascii="Times New Roman" w:eastAsia="Arial" w:hAnsi="Times New Roman" w:cs="Tahoma"/>
            <w:b/>
          </w:rPr>
          <w:commentReference w:id="986"/>
        </w:r>
      </w:del>
    </w:p>
    <w:p w:rsidR="00B30C77" w:rsidRDefault="006F6683">
      <w:pPr>
        <w:pStyle w:val="Standard"/>
        <w:rPr>
          <w:del w:id="988" w:author="Rachel McCollin" w:date="2012-11-22T10:37:00Z"/>
        </w:rPr>
        <w:pPrChange w:id="989" w:author="Rachel McCollin" w:date="2012-11-22T10:38:00Z">
          <w:pPr>
            <w:pStyle w:val="TipPACKT"/>
          </w:pPr>
        </w:pPrChange>
      </w:pPr>
      <w:del w:id="990" w:author="Rachel McCollin" w:date="2012-11-22T10:37:00Z">
        <w:r w:rsidDel="006F7A93">
          <w:delText>You don't have to play it safe with your font families. Today, more people are on newer computers with even more fonts available to them. Starting off with the basic "web-safe" font choices I discussed, you're free to branch out if you know that a large portion of your site's users will have a specific font you're interested in using. For instance, many users on a new Windows Vista machine will have the Cambria font, or you might feel that a lot of your viewers, being fellow designers, will have the Book Antiqua or Baskerville fonts on their Macs.</w:delText>
        </w:r>
      </w:del>
    </w:p>
    <w:p w:rsidR="00B30C77" w:rsidRDefault="006F6683">
      <w:pPr>
        <w:pStyle w:val="Standard"/>
        <w:rPr>
          <w:del w:id="991" w:author="Rachel McCollin" w:date="2012-11-22T10:37:00Z"/>
        </w:rPr>
        <w:pPrChange w:id="992" w:author="Rachel McCollin" w:date="2012-11-22T10:38:00Z">
          <w:pPr>
            <w:pStyle w:val="TipPACKT"/>
          </w:pPr>
        </w:pPrChange>
      </w:pPr>
      <w:del w:id="993" w:author="Rachel McCollin" w:date="2012-11-22T10:37:00Z">
        <w:r w:rsidDel="006F7A93">
          <w:delText xml:space="preserve">While many site users will not have special fonts installed, if the users you'd like to focus on probably do, then go ahead and design the site for them using basic cascading font-stacks. You can then (as we'll see next) easily assign backup font choices for all the other viewers out there. For a comprehensive article about taking full advantage of this technique, along with eight great font stacks to get started with, check out Michael Tuck's article on SitePoint: </w:delText>
        </w:r>
        <w:r w:rsidDel="006F7A93">
          <w:rPr>
            <w:rStyle w:val="URLPACKT"/>
          </w:rPr>
          <w:delText>http://www.sitepoint.com/ article/eight-definitive-font-stacks/</w:delText>
        </w:r>
        <w:r w:rsidDel="006F7A93">
          <w:delText>.</w:delText>
        </w:r>
      </w:del>
    </w:p>
    <w:p w:rsidR="00B30C77" w:rsidRDefault="006F6683">
      <w:pPr>
        <w:pStyle w:val="Heading4"/>
        <w:pPrChange w:id="994" w:author="Rachel McCollin" w:date="2012-11-22T10:38:00Z">
          <w:pPr>
            <w:pStyle w:val="TipHeadingPACKT"/>
          </w:pPr>
        </w:pPrChange>
      </w:pPr>
      <w:commentRangeStart w:id="995"/>
      <w:r>
        <w:t xml:space="preserve">@font-face </w:t>
      </w:r>
      <w:del w:id="996" w:author="Rachel McCollin" w:date="2012-11-22T10:37:00Z">
        <w:r w:rsidDel="006F7A93">
          <w:delText xml:space="preserve">and Cufon </w:delText>
        </w:r>
      </w:del>
      <w:r>
        <w:t>techniques</w:t>
      </w:r>
      <w:commentRangeEnd w:id="995"/>
      <w:r w:rsidR="00FD69BD">
        <w:rPr>
          <w:rStyle w:val="CommentReference"/>
          <w:rFonts w:ascii="Times New Roman" w:hAnsi="Times New Roman" w:cs="Tahoma"/>
          <w:b/>
        </w:rPr>
        <w:commentReference w:id="995"/>
      </w:r>
    </w:p>
    <w:p w:rsidR="00B30C77" w:rsidRDefault="006F6683">
      <w:pPr>
        <w:pStyle w:val="Standard"/>
        <w:pPrChange w:id="997" w:author="Rachel McCollin" w:date="2012-11-22T10:38:00Z">
          <w:pPr>
            <w:pStyle w:val="TipPACKT"/>
          </w:pPr>
        </w:pPrChange>
      </w:pPr>
      <w:del w:id="998" w:author="Rachel McCollin" w:date="2012-11-22T10:37:00Z">
        <w:r w:rsidDel="006F7A93">
          <w:delText>Yes, as mentioned,</w:delText>
        </w:r>
      </w:del>
      <w:ins w:id="999" w:author="Rachel McCollin" w:date="2012-11-22T10:37:00Z">
        <w:r w:rsidR="006F7A93">
          <w:t>You’ll be pleased to know</w:t>
        </w:r>
      </w:ins>
      <w:r>
        <w:t xml:space="preserve"> we can take advantage of a much wider world of typography than just what</w:t>
      </w:r>
      <w:ins w:id="1000" w:author="Rachel McCollin" w:date="2012-11-22T10:37:00Z">
        <w:r w:rsidR="006F7A93">
          <w:t>’</w:t>
        </w:r>
      </w:ins>
      <w:r>
        <w:t xml:space="preserve">s hopefully installed on other people's computers. Using </w:t>
      </w:r>
      <w:r w:rsidRPr="00B30C77">
        <w:rPr>
          <w:rStyle w:val="CodeInTextPACKT"/>
          <w:rPrChange w:id="1001" w:author="Rachel McCollin" w:date="2012-11-22T14:54:00Z">
            <w:rPr/>
          </w:rPrChange>
        </w:rPr>
        <w:t>@font-face</w:t>
      </w:r>
      <w:r>
        <w:t xml:space="preserve"> and other techniques you can serve up font's of your choosing to your site's users. We'll go over these techniques in detail in </w:t>
      </w:r>
      <w:r>
        <w:rPr>
          <w:i/>
          <w:iCs/>
        </w:rPr>
        <w:t xml:space="preserve">Chapter </w:t>
      </w:r>
      <w:ins w:id="1002" w:author="Rachel McCollin" w:date="2012-11-22T10:37:00Z">
        <w:r w:rsidR="00364CA3">
          <w:rPr>
            <w:i/>
            <w:iCs/>
          </w:rPr>
          <w:t>7.</w:t>
        </w:r>
      </w:ins>
      <w:del w:id="1003" w:author="Rachel McCollin" w:date="2012-11-22T10:37:00Z">
        <w:r w:rsidDel="00364CA3">
          <w:rPr>
            <w:i/>
            <w:iCs/>
          </w:rPr>
          <w:delText>4</w:delText>
        </w:r>
      </w:del>
    </w:p>
    <w:p w:rsidR="0067667F" w:rsidRDefault="006F6683">
      <w:pPr>
        <w:pStyle w:val="InformationBoxPACKT"/>
      </w:pPr>
      <w:r>
        <w:rPr>
          <w:rStyle w:val="BoldPACKT"/>
        </w:rPr>
        <w:t>Warning: Most fonts are licensed!</w:t>
      </w:r>
      <w:r>
        <w:t xml:space="preserve"> You must not violate the terms and licensing of fonts. As most were expecting to be used with print, many have licenses which will be violated if you use them on the web with the </w:t>
      </w:r>
      <w:r w:rsidRPr="00B30C77">
        <w:rPr>
          <w:rStyle w:val="CodeInTextPACKT"/>
          <w:rPrChange w:id="1004" w:author="Rachel McCollin" w:date="2012-11-22T14:54:00Z">
            <w:rPr/>
          </w:rPrChange>
        </w:rPr>
        <w:t>@font-face</w:t>
      </w:r>
      <w:r>
        <w:t xml:space="preserve">, </w:t>
      </w:r>
      <w:r w:rsidRPr="00B30C77">
        <w:rPr>
          <w:rStyle w:val="CodeInTextPACKT"/>
          <w:rPrChange w:id="1005" w:author="Rachel McCollin" w:date="2012-11-22T14:54:00Z">
            <w:rPr/>
          </w:rPrChange>
        </w:rPr>
        <w:t>Cufon</w:t>
      </w:r>
      <w:r>
        <w:t xml:space="preserve"> (or sIFR) techniques. Your best bet is to use Open Source fonts. A great repository is</w:t>
      </w:r>
      <w:r>
        <w:rPr>
          <w:rStyle w:val="URLPACKT"/>
        </w:rPr>
        <w:t xml:space="preserve"> http://www.fontsquirrel.com/.</w:t>
      </w:r>
      <w:r>
        <w:t xml:space="preserve"> We'll also be using Google's new font repository: </w:t>
      </w:r>
      <w:r>
        <w:rPr>
          <w:rStyle w:val="URLPACKT"/>
        </w:rPr>
        <w:t>http://www.google.com/webfonts</w:t>
      </w:r>
    </w:p>
    <w:p w:rsidR="0067667F" w:rsidRPr="006F0FCF" w:rsidRDefault="006F6683" w:rsidP="006F0FCF">
      <w:pPr>
        <w:pStyle w:val="Standard"/>
        <w:rPr>
          <w:ins w:id="1006" w:author="Rachel McCollin" w:date="2012-11-22T10:39:00Z"/>
          <w:rStyle w:val="NormalPACKTChar"/>
          <w:sz w:val="24"/>
          <w:rPrChange w:id="1007" w:author="Rachel McCollin" w:date="2012-11-22T15:44:00Z">
            <w:rPr>
              <w:ins w:id="1008" w:author="Rachel McCollin" w:date="2012-11-22T10:39:00Z"/>
              <w:rStyle w:val="NormalPACKTChar"/>
            </w:rPr>
          </w:rPrChange>
        </w:rPr>
      </w:pPr>
      <w:del w:id="1009" w:author="Rachel McCollin" w:date="2012-11-22T10:39:00Z">
        <w:r w:rsidRPr="006F0FCF" w:rsidDel="00364CA3">
          <w:rPr>
            <w:rStyle w:val="NormalPACKTChar"/>
            <w:sz w:val="24"/>
            <w:szCs w:val="20"/>
            <w:rPrChange w:id="1010" w:author="Rachel McCollin" w:date="2012-11-22T15:44:00Z">
              <w:rPr>
                <w:rStyle w:val="NormalPACKTChar"/>
                <w:sz w:val="20"/>
                <w:szCs w:val="20"/>
              </w:rPr>
            </w:rPrChange>
          </w:rPr>
          <w:delText xml:space="preserve">Using the CSS strategy we learned in </w:delText>
        </w:r>
        <w:r w:rsidRPr="006F0FCF" w:rsidDel="00364CA3">
          <w:rPr>
            <w:rStyle w:val="ItalicsPACKT"/>
            <w:i w:val="0"/>
            <w:szCs w:val="20"/>
          </w:rPr>
          <w:delText>Chapter 1</w:delText>
        </w:r>
        <w:r w:rsidRPr="006F0FCF" w:rsidDel="00364CA3">
          <w:rPr>
            <w:rStyle w:val="NormalPACKTChar"/>
            <w:sz w:val="24"/>
            <w:szCs w:val="20"/>
            <w:rPrChange w:id="1011" w:author="Rachel McCollin" w:date="2012-11-22T15:44:00Z">
              <w:rPr>
                <w:rStyle w:val="NormalPACKTChar"/>
                <w:sz w:val="20"/>
                <w:szCs w:val="20"/>
              </w:rPr>
            </w:rPrChange>
          </w:rPr>
          <w:delText>, I've chosen percentages I feel look pretty good and convey how I envision the typography design to look in my original sketch.</w:delText>
        </w:r>
      </w:del>
      <w:ins w:id="1012" w:author="Rachel McCollin" w:date="2012-11-22T10:39:00Z">
        <w:r w:rsidR="00364CA3" w:rsidRPr="006F0FCF">
          <w:rPr>
            <w:rStyle w:val="NormalPACKTChar"/>
            <w:sz w:val="24"/>
            <w:szCs w:val="20"/>
            <w:rPrChange w:id="1013" w:author="Rachel McCollin" w:date="2012-11-22T15:44:00Z">
              <w:rPr>
                <w:rStyle w:val="NormalPACKTChar"/>
                <w:sz w:val="20"/>
                <w:szCs w:val="20"/>
              </w:rPr>
            </w:rPrChange>
          </w:rPr>
          <w:t>The next step is to specify sizing for our fonts.</w:t>
        </w:r>
      </w:ins>
    </w:p>
    <w:p w:rsidR="00B30C77" w:rsidRDefault="00364CA3">
      <w:pPr>
        <w:pStyle w:val="Heading3"/>
        <w:numPr>
          <w:ins w:id="1014" w:author="Rachel McCollin" w:date="2012-11-22T10:39:00Z"/>
        </w:numPr>
        <w:rPr>
          <w:ins w:id="1015" w:author="Rachel McCollin" w:date="2012-11-22T10:39:00Z"/>
        </w:rPr>
        <w:pPrChange w:id="1016" w:author="Rachel McCollin" w:date="2012-11-22T10:39:00Z">
          <w:pPr>
            <w:pStyle w:val="Standard"/>
          </w:pPr>
        </w:pPrChange>
      </w:pPr>
      <w:ins w:id="1017" w:author="Rachel McCollin" w:date="2012-11-22T10:39:00Z">
        <w:r>
          <w:t>Styling font sizes</w:t>
        </w:r>
      </w:ins>
    </w:p>
    <w:p w:rsidR="00364CA3" w:rsidRDefault="00364CA3">
      <w:pPr>
        <w:pStyle w:val="Standard"/>
        <w:numPr>
          <w:ins w:id="1018" w:author="Rachel McCollin" w:date="2012-11-22T10:39:00Z"/>
        </w:numPr>
      </w:pPr>
      <w:ins w:id="1019" w:author="Rachel McCollin" w:date="2012-11-22T10:40:00Z">
        <w:r>
          <w:t xml:space="preserve">We have our font families in place, but we need to tell </w:t>
        </w:r>
      </w:ins>
      <w:ins w:id="1020" w:author="Rachel McCollin" w:date="2012-11-22T14:43:00Z">
        <w:r w:rsidR="00754ECC">
          <w:t>browsers</w:t>
        </w:r>
      </w:ins>
      <w:ins w:id="1021" w:author="Rachel McCollin" w:date="2012-11-22T10:40:00Z">
        <w:r>
          <w:t xml:space="preserve"> at what size to display the text in our theme. </w:t>
        </w:r>
      </w:ins>
    </w:p>
    <w:p w:rsidR="0067667F" w:rsidRDefault="006F6683">
      <w:pPr>
        <w:pStyle w:val="TFAPackt"/>
        <w:outlineLvl w:val="9"/>
      </w:pPr>
      <w:r>
        <w:t>Time for action: Sizing your fonts</w:t>
      </w:r>
    </w:p>
    <w:p w:rsidR="00B30C77" w:rsidRDefault="00364CA3">
      <w:pPr>
        <w:pStyle w:val="Standard"/>
        <w:numPr>
          <w:ins w:id="1022" w:author="Rachel McCollin" w:date="2012-11-22T10:40:00Z"/>
        </w:numPr>
        <w:rPr>
          <w:ins w:id="1023" w:author="Rachel McCollin" w:date="2012-11-22T10:40:00Z"/>
        </w:rPr>
        <w:pPrChange w:id="1024" w:author="Rachel McCollin" w:date="2012-11-22T10:41:00Z">
          <w:pPr>
            <w:pStyle w:val="NumberedBulletPACKT"/>
            <w:numPr>
              <w:numId w:val="23"/>
            </w:numPr>
          </w:pPr>
        </w:pPrChange>
      </w:pPr>
      <w:ins w:id="1025" w:author="Rachel McCollin" w:date="2012-11-22T10:40:00Z">
        <w:r>
          <w:t>Let</w:t>
        </w:r>
      </w:ins>
      <w:ins w:id="1026" w:author="Rachel McCollin" w:date="2012-11-22T10:41:00Z">
        <w:r>
          <w:t>’s add some styling for font sizes to the CSS declara</w:t>
        </w:r>
        <w:r w:rsidR="006F0FCF">
          <w:t xml:space="preserve">tions we’ve set up for our font </w:t>
        </w:r>
        <w:r>
          <w:t>families.</w:t>
        </w:r>
      </w:ins>
    </w:p>
    <w:p w:rsidR="0067667F" w:rsidRDefault="006F6683" w:rsidP="00F62F0B">
      <w:pPr>
        <w:pStyle w:val="NumberedBulletPACKT"/>
        <w:numPr>
          <w:ins w:id="1027" w:author="Rachel McCollin" w:date="2012-11-22T14:37:00Z"/>
        </w:numPr>
        <w:pPrChange w:id="1028" w:author="Rachel McCollin" w:date="2012-11-22T14:37:00Z">
          <w:pPr>
            <w:pStyle w:val="NumberedBulletPACKT"/>
            <w:numPr>
              <w:numId w:val="23"/>
            </w:numPr>
          </w:pPr>
        </w:pPrChange>
      </w:pPr>
      <w:del w:id="1029" w:author="Rachel McCollin" w:date="2012-11-22T10:41:00Z">
        <w:r w:rsidDel="00364CA3">
          <w:delText xml:space="preserve">OK, if you haven't done so based on the previous code example, go ahead and open up you style.css sheet and under the TYPOGRAPHY section add </w:delText>
        </w:r>
        <w:r w:rsidDel="00364CA3">
          <w:rPr>
            <w:rStyle w:val="CodeInTextPACKT"/>
          </w:rPr>
          <w:delText xml:space="preserve">0.8 </w:delText>
        </w:r>
        <w:r w:rsidDel="00364CA3">
          <w:delText xml:space="preserve">or </w:delText>
        </w:r>
        <w:r w:rsidDel="00364CA3">
          <w:rPr>
            <w:rStyle w:val="CodeInTextPACKT"/>
          </w:rPr>
          <w:delText>0.9em</w:delText>
        </w:r>
        <w:r w:rsidDel="00364CA3">
          <w:delText xml:space="preserve"> font-size to your </w:delText>
        </w:r>
        <w:r w:rsidDel="00364CA3">
          <w:rPr>
            <w:rStyle w:val="CodeInTextPACKT"/>
          </w:rPr>
          <w:delText>body</w:delText>
        </w:r>
        <w:r w:rsidDel="00364CA3">
          <w:delText xml:space="preserve"> rule and then add additional font-sizes to your headers and other typographical elements that are based on percentages</w:delText>
        </w:r>
      </w:del>
      <w:ins w:id="1030" w:author="Rachel McCollin" w:date="2012-11-22T10:41:00Z">
        <w:r w:rsidR="00364CA3">
          <w:t xml:space="preserve">In </w:t>
        </w:r>
        <w:r w:rsidR="00364CA3" w:rsidRPr="00B30C77">
          <w:rPr>
            <w:rStyle w:val="CodeInTextPACKT"/>
            <w:rPrChange w:id="1031" w:author="Rachel McCollin" w:date="2012-11-22T14:54:00Z">
              <w:rPr/>
            </w:rPrChange>
          </w:rPr>
          <w:t>style.css</w:t>
        </w:r>
        <w:r w:rsidR="00364CA3">
          <w:t>, edit the font styling so it reads as follows:</w:t>
        </w:r>
      </w:ins>
      <w:del w:id="1032" w:author="Rachel McCollin" w:date="2012-11-22T10:42:00Z">
        <w:r w:rsidDel="00364CA3">
          <w:delText>.</w:delText>
        </w:r>
      </w:del>
    </w:p>
    <w:p w:rsidR="00B30C77" w:rsidRDefault="006F7A93">
      <w:pPr>
        <w:pStyle w:val="CodePACKT"/>
        <w:numPr>
          <w:ins w:id="1033" w:author="Rachel McCollin" w:date="2012-11-22T10:32:00Z"/>
        </w:numPr>
        <w:rPr>
          <w:ins w:id="1034" w:author="Rachel McCollin" w:date="2012-11-22T10:32:00Z"/>
        </w:rPr>
        <w:pPrChange w:id="1035" w:author="Rachel McCollin" w:date="2012-11-22T10:33:00Z">
          <w:pPr>
            <w:pStyle w:val="CodePACKT"/>
            <w:numPr>
              <w:numId w:val="23"/>
            </w:numPr>
          </w:pPr>
        </w:pPrChange>
      </w:pPr>
      <w:ins w:id="1036" w:author="Rachel McCollin" w:date="2012-11-22T10:32:00Z">
        <w:r w:rsidRPr="006F7A93">
          <w:t>/*------------------</w:t>
        </w:r>
        <w:commentRangeStart w:id="1037"/>
        <w:r w:rsidRPr="006F7A93">
          <w:t xml:space="preserve">TYPOGRAPHY </w:t>
        </w:r>
        <w:commentRangeEnd w:id="1037"/>
        <w:r w:rsidR="00AA060C" w:rsidRPr="00AA060C">
          <w:rPr>
            <w:rStyle w:val="CommentReference"/>
            <w:rFonts w:eastAsia="Arial"/>
            <w:sz w:val="18"/>
            <w:rPrChange w:id="1038" w:author="Rachel McCollin" w:date="2012-11-22T10:33:00Z">
              <w:rPr>
                <w:rStyle w:val="CommentReference"/>
                <w:rFonts w:ascii="Times New Roman" w:eastAsia="Arial" w:hAnsi="Times New Roman" w:cs="Tahoma"/>
              </w:rPr>
            </w:rPrChange>
          </w:rPr>
          <w:commentReference w:id="1037"/>
        </w:r>
        <w:r w:rsidRPr="006F7A93">
          <w:t>-------------------*/</w:t>
        </w:r>
      </w:ins>
    </w:p>
    <w:p w:rsidR="00B30C77" w:rsidRDefault="006F7A93">
      <w:pPr>
        <w:pStyle w:val="CodePACKT"/>
        <w:numPr>
          <w:ins w:id="1039" w:author="Rachel McCollin" w:date="2012-11-22T10:32:00Z"/>
        </w:numPr>
        <w:rPr>
          <w:ins w:id="1040" w:author="Rachel McCollin" w:date="2012-11-22T10:32:00Z"/>
        </w:rPr>
        <w:pPrChange w:id="1041" w:author="Rachel McCollin" w:date="2012-11-22T10:33:00Z">
          <w:pPr>
            <w:pStyle w:val="CodePACKT"/>
            <w:numPr>
              <w:numId w:val="23"/>
            </w:numPr>
          </w:pPr>
        </w:pPrChange>
      </w:pPr>
      <w:ins w:id="1042" w:author="Rachel McCollin" w:date="2012-11-22T10:32:00Z">
        <w:r w:rsidRPr="006F7A93">
          <w:t>/*</w:t>
        </w:r>
      </w:ins>
    </w:p>
    <w:p w:rsidR="00B30C77" w:rsidRDefault="006F7A93">
      <w:pPr>
        <w:pStyle w:val="CodePACKT"/>
        <w:numPr>
          <w:ins w:id="1043" w:author="Rachel McCollin" w:date="2012-11-22T10:32:00Z"/>
        </w:numPr>
        <w:rPr>
          <w:ins w:id="1044" w:author="Rachel McCollin" w:date="2012-11-22T10:32:00Z"/>
        </w:rPr>
        <w:pPrChange w:id="1045" w:author="Rachel McCollin" w:date="2012-11-22T10:33:00Z">
          <w:pPr>
            <w:pStyle w:val="CodePACKT"/>
            <w:numPr>
              <w:numId w:val="23"/>
            </w:numPr>
          </w:pPr>
        </w:pPrChange>
      </w:pPr>
      <w:ins w:id="1046" w:author="Rachel McCollin" w:date="2012-11-22T10:32:00Z">
        <w:r w:rsidRPr="006F7A93">
          <w:t>Set font stacks here</w:t>
        </w:r>
      </w:ins>
    </w:p>
    <w:p w:rsidR="00B30C77" w:rsidRDefault="006F7A93">
      <w:pPr>
        <w:pStyle w:val="CodePACKT"/>
        <w:numPr>
          <w:ins w:id="1047" w:author="Rachel McCollin" w:date="2012-11-22T10:32:00Z"/>
        </w:numPr>
        <w:rPr>
          <w:ins w:id="1048" w:author="Rachel McCollin" w:date="2012-11-22T10:32:00Z"/>
        </w:rPr>
        <w:pPrChange w:id="1049" w:author="Rachel McCollin" w:date="2012-11-22T10:33:00Z">
          <w:pPr>
            <w:pStyle w:val="CodePACKT"/>
            <w:numPr>
              <w:numId w:val="23"/>
            </w:numPr>
          </w:pPr>
        </w:pPrChange>
      </w:pPr>
      <w:ins w:id="1050" w:author="Rachel McCollin" w:date="2012-11-22T10:32:00Z">
        <w:r w:rsidRPr="006F7A93">
          <w:t>Assign default colors only. Otherwise color is handled at BOTTOM of sheet.</w:t>
        </w:r>
      </w:ins>
    </w:p>
    <w:p w:rsidR="00B30C77" w:rsidRDefault="006F7A93">
      <w:pPr>
        <w:pStyle w:val="CodePACKT"/>
        <w:numPr>
          <w:ins w:id="1051" w:author="Rachel McCollin" w:date="2012-11-22T10:32:00Z"/>
        </w:numPr>
        <w:rPr>
          <w:ins w:id="1052" w:author="Rachel McCollin" w:date="2012-11-22T10:32:00Z"/>
        </w:rPr>
        <w:pPrChange w:id="1053" w:author="Rachel McCollin" w:date="2012-11-22T10:33:00Z">
          <w:pPr>
            <w:pStyle w:val="CodePACKT"/>
            <w:numPr>
              <w:numId w:val="23"/>
            </w:numPr>
          </w:pPr>
        </w:pPrChange>
      </w:pPr>
      <w:ins w:id="1054" w:author="Rachel McCollin" w:date="2012-11-22T10:32:00Z">
        <w:r w:rsidRPr="006F7A93">
          <w:t>*/</w:t>
        </w:r>
      </w:ins>
    </w:p>
    <w:p w:rsidR="00B30C77" w:rsidRDefault="00AA060C">
      <w:pPr>
        <w:pStyle w:val="CodePACKT"/>
        <w:numPr>
          <w:ins w:id="1055" w:author="Rachel McCollin" w:date="2012-11-22T10:32:00Z"/>
        </w:numPr>
        <w:rPr>
          <w:ins w:id="1056" w:author="Rachel McCollin" w:date="2012-11-22T10:32:00Z"/>
        </w:rPr>
        <w:pPrChange w:id="1057" w:author="Rachel McCollin" w:date="2012-11-22T10:33:00Z">
          <w:pPr>
            <w:pStyle w:val="CodePACKT"/>
            <w:numPr>
              <w:numId w:val="23"/>
            </w:numPr>
          </w:pPr>
        </w:pPrChange>
      </w:pPr>
      <w:ins w:id="1058" w:author="Rachel McCollin" w:date="2012-11-22T10:32:00Z">
        <w:r w:rsidRPr="00AA060C">
          <w:rPr>
            <w:rPrChange w:id="1059" w:author="Rachel McCollin" w:date="2012-11-22T10:33:00Z">
              <w:rPr>
                <w:sz w:val="16"/>
                <w:szCs w:val="16"/>
              </w:rPr>
            </w:rPrChange>
          </w:rPr>
          <w:tab/>
        </w:r>
      </w:ins>
    </w:p>
    <w:p w:rsidR="00965033" w:rsidRDefault="00AA060C" w:rsidP="006F7A93">
      <w:pPr>
        <w:pStyle w:val="CodePACKT"/>
        <w:numPr>
          <w:ins w:id="1060" w:author="Rachel McCollin" w:date="2012-11-22T10:32:00Z"/>
        </w:numPr>
        <w:rPr>
          <w:ins w:id="1061" w:author="Rachel McCollin" w:date="2012-11-22T10:43:00Z"/>
        </w:rPr>
      </w:pPr>
      <w:ins w:id="1062" w:author="Rachel McCollin" w:date="2012-11-22T10:32:00Z">
        <w:r w:rsidRPr="00AA060C">
          <w:rPr>
            <w:rPrChange w:id="1063" w:author="Rachel McCollin" w:date="2012-11-22T10:33:00Z">
              <w:rPr>
                <w:sz w:val="16"/>
                <w:szCs w:val="16"/>
              </w:rPr>
            </w:rPrChange>
          </w:rPr>
          <w:t>body{</w:t>
        </w:r>
      </w:ins>
    </w:p>
    <w:p w:rsidR="00965033" w:rsidRDefault="00965033" w:rsidP="006F7A93">
      <w:pPr>
        <w:pStyle w:val="CodePACKT"/>
        <w:numPr>
          <w:ins w:id="1064" w:author="Rachel McCollin" w:date="2012-11-22T10:43:00Z"/>
        </w:numPr>
        <w:rPr>
          <w:ins w:id="1065" w:author="Rachel McCollin" w:date="2012-11-22T10:32:00Z"/>
        </w:rPr>
      </w:pPr>
      <w:ins w:id="1066" w:author="Rachel McCollin" w:date="2012-11-22T10:43:00Z">
        <w:r>
          <w:tab/>
        </w:r>
      </w:ins>
      <w:ins w:id="1067" w:author="Rachel McCollin" w:date="2012-11-22T10:32:00Z">
        <w:r w:rsidR="00AA060C" w:rsidRPr="00AA060C">
          <w:rPr>
            <w:rStyle w:val="BoldPACKT"/>
            <w:b w:val="0"/>
            <w:rPrChange w:id="1068" w:author="Rachel McCollin" w:date="2012-11-22T10:33:00Z">
              <w:rPr>
                <w:rStyle w:val="BoldPACKT"/>
              </w:rPr>
            </w:rPrChange>
          </w:rPr>
          <w:t>font-family: 'Trebuchet MS', Helvetica, Arial, Verdana, sans-serif;</w:t>
        </w:r>
      </w:ins>
    </w:p>
    <w:p w:rsidR="00965033" w:rsidRDefault="00965033" w:rsidP="006F7A93">
      <w:pPr>
        <w:pStyle w:val="CodePACKT"/>
        <w:numPr>
          <w:ins w:id="1069" w:author="Rachel McCollin" w:date="2012-11-22T10:43:00Z"/>
        </w:numPr>
        <w:rPr>
          <w:ins w:id="1070" w:author="Rachel McCollin" w:date="2012-11-22T10:32:00Z"/>
        </w:rPr>
      </w:pPr>
      <w:ins w:id="1071" w:author="Rachel McCollin" w:date="2012-11-22T10:43:00Z">
        <w:r>
          <w:tab/>
        </w:r>
      </w:ins>
      <w:ins w:id="1072" w:author="Rachel McCollin" w:date="2012-11-22T10:32:00Z">
        <w:r>
          <w:t>font-size: 0.9em;</w:t>
        </w:r>
      </w:ins>
    </w:p>
    <w:p w:rsidR="00965033" w:rsidRDefault="00965033" w:rsidP="006F7A93">
      <w:pPr>
        <w:pStyle w:val="CodePACKT"/>
        <w:numPr>
          <w:ins w:id="1073" w:author="Rachel McCollin" w:date="2012-11-22T10:43:00Z"/>
        </w:numPr>
        <w:rPr>
          <w:ins w:id="1074" w:author="Rachel McCollin" w:date="2012-11-22T10:43:00Z"/>
        </w:rPr>
      </w:pPr>
      <w:ins w:id="1075" w:author="Rachel McCollin" w:date="2012-11-22T10:43:00Z">
        <w:r>
          <w:tab/>
        </w:r>
      </w:ins>
      <w:ins w:id="1076" w:author="Rachel McCollin" w:date="2012-11-22T10:32:00Z">
        <w:r w:rsidR="006F7A93" w:rsidRPr="006F7A93">
          <w:t>color: #333;</w:t>
        </w:r>
      </w:ins>
    </w:p>
    <w:p w:rsidR="00B30C77" w:rsidRDefault="006F7A93">
      <w:pPr>
        <w:pStyle w:val="CodePACKT"/>
        <w:numPr>
          <w:ins w:id="1077" w:author="Rachel McCollin" w:date="2012-11-22T10:32:00Z"/>
        </w:numPr>
        <w:rPr>
          <w:ins w:id="1078" w:author="Rachel McCollin" w:date="2012-11-22T10:32:00Z"/>
        </w:rPr>
        <w:pPrChange w:id="1079" w:author="Rachel McCollin" w:date="2012-11-22T10:33:00Z">
          <w:pPr>
            <w:pStyle w:val="CodePACKT"/>
            <w:numPr>
              <w:numId w:val="23"/>
            </w:numPr>
          </w:pPr>
        </w:pPrChange>
      </w:pPr>
      <w:ins w:id="1080" w:author="Rachel McCollin" w:date="2012-11-22T10:32:00Z">
        <w:r w:rsidRPr="006F7A93">
          <w:t>}</w:t>
        </w:r>
      </w:ins>
    </w:p>
    <w:p w:rsidR="00965033" w:rsidRDefault="006F7A93" w:rsidP="006F7A93">
      <w:pPr>
        <w:pStyle w:val="CodePACKT"/>
        <w:numPr>
          <w:ins w:id="1081" w:author="Rachel McCollin" w:date="2012-11-22T10:32:00Z"/>
        </w:numPr>
        <w:rPr>
          <w:ins w:id="1082" w:author="Rachel McCollin" w:date="2012-11-22T10:43:00Z"/>
        </w:rPr>
      </w:pPr>
      <w:ins w:id="1083" w:author="Rachel McCollin" w:date="2012-11-22T10:32:00Z">
        <w:r w:rsidRPr="006F7A93">
          <w:t>h1, h3, h5{</w:t>
        </w:r>
      </w:ins>
    </w:p>
    <w:p w:rsidR="00965033" w:rsidRDefault="00965033" w:rsidP="006F7A93">
      <w:pPr>
        <w:pStyle w:val="CodePACKT"/>
        <w:numPr>
          <w:ins w:id="1084" w:author="Rachel McCollin" w:date="2012-11-22T10:43:00Z"/>
        </w:numPr>
        <w:rPr>
          <w:ins w:id="1085" w:author="Rachel McCollin" w:date="2012-11-22T10:32:00Z"/>
        </w:rPr>
      </w:pPr>
      <w:ins w:id="1086" w:author="Rachel McCollin" w:date="2012-11-22T10:43:00Z">
        <w:r>
          <w:tab/>
        </w:r>
      </w:ins>
      <w:ins w:id="1087" w:author="Rachel McCollin" w:date="2012-11-22T10:32:00Z">
        <w:r w:rsidR="00AA060C" w:rsidRPr="00AA060C">
          <w:rPr>
            <w:rStyle w:val="BoldPACKT"/>
            <w:b w:val="0"/>
            <w:rPrChange w:id="1088" w:author="Rachel McCollin" w:date="2012-11-22T10:33:00Z">
              <w:rPr>
                <w:rStyle w:val="BoldPACKT"/>
              </w:rPr>
            </w:rPrChange>
          </w:rPr>
          <w:t>font-family: Helvetica, Arial, sans-serif;</w:t>
        </w:r>
      </w:ins>
    </w:p>
    <w:p w:rsidR="00965033" w:rsidRDefault="00965033" w:rsidP="006F7A93">
      <w:pPr>
        <w:pStyle w:val="CodePACKT"/>
        <w:numPr>
          <w:ins w:id="1089" w:author="Rachel McCollin" w:date="2012-11-22T10:43:00Z"/>
        </w:numPr>
        <w:rPr>
          <w:ins w:id="1090" w:author="Rachel McCollin" w:date="2012-11-22T10:32:00Z"/>
        </w:rPr>
      </w:pPr>
      <w:ins w:id="1091" w:author="Rachel McCollin" w:date="2012-11-22T10:43:00Z">
        <w:r>
          <w:tab/>
        </w:r>
      </w:ins>
      <w:ins w:id="1092" w:author="Rachel McCollin" w:date="2012-11-22T10:32:00Z">
        <w:r>
          <w:t>font-weight: 100;</w:t>
        </w:r>
      </w:ins>
    </w:p>
    <w:p w:rsidR="00965033" w:rsidRDefault="00965033" w:rsidP="006F7A93">
      <w:pPr>
        <w:pStyle w:val="CodePACKT"/>
        <w:numPr>
          <w:ins w:id="1093" w:author="Rachel McCollin" w:date="2012-11-22T10:43:00Z"/>
        </w:numPr>
        <w:rPr>
          <w:ins w:id="1094" w:author="Rachel McCollin" w:date="2012-11-22T10:32:00Z"/>
        </w:rPr>
      </w:pPr>
      <w:ins w:id="1095" w:author="Rachel McCollin" w:date="2012-11-22T10:43:00Z">
        <w:r>
          <w:tab/>
        </w:r>
      </w:ins>
      <w:ins w:id="1096" w:author="Rachel McCollin" w:date="2012-11-22T10:32:00Z">
        <w:r>
          <w:t>line-height: 120%;</w:t>
        </w:r>
      </w:ins>
    </w:p>
    <w:p w:rsidR="00965033" w:rsidRDefault="00965033" w:rsidP="006F7A93">
      <w:pPr>
        <w:pStyle w:val="CodePACKT"/>
        <w:numPr>
          <w:ins w:id="1097" w:author="Rachel McCollin" w:date="2012-11-22T10:43:00Z"/>
        </w:numPr>
        <w:rPr>
          <w:ins w:id="1098" w:author="Rachel McCollin" w:date="2012-11-22T10:32:00Z"/>
        </w:rPr>
      </w:pPr>
      <w:ins w:id="1099" w:author="Rachel McCollin" w:date="2012-11-22T10:43:00Z">
        <w:r>
          <w:tab/>
        </w:r>
      </w:ins>
      <w:ins w:id="1100" w:author="Rachel McCollin" w:date="2012-11-22T10:32:00Z">
        <w:r>
          <w:t>color: #666;</w:t>
        </w:r>
      </w:ins>
    </w:p>
    <w:p w:rsidR="00965033" w:rsidRDefault="00965033" w:rsidP="006F7A93">
      <w:pPr>
        <w:pStyle w:val="CodePACKT"/>
        <w:numPr>
          <w:ins w:id="1101" w:author="Rachel McCollin" w:date="2012-11-22T10:43:00Z"/>
        </w:numPr>
        <w:rPr>
          <w:ins w:id="1102" w:author="Rachel McCollin" w:date="2012-11-22T10:32:00Z"/>
        </w:rPr>
      </w:pPr>
      <w:ins w:id="1103" w:author="Rachel McCollin" w:date="2012-11-22T10:43:00Z">
        <w:r>
          <w:tab/>
        </w:r>
      </w:ins>
      <w:ins w:id="1104" w:author="Rachel McCollin" w:date="2012-11-22T10:32:00Z">
        <w:r w:rsidR="006F7A93" w:rsidRPr="006F7A93">
          <w:t xml:space="preserve">margin: 0.5em </w:t>
        </w:r>
        <w:r>
          <w:t>0 0.3em 0;</w:t>
        </w:r>
      </w:ins>
    </w:p>
    <w:p w:rsidR="00965033" w:rsidRDefault="00965033" w:rsidP="006F7A93">
      <w:pPr>
        <w:pStyle w:val="CodePACKT"/>
        <w:numPr>
          <w:ins w:id="1105" w:author="Rachel McCollin" w:date="2012-11-22T10:43:00Z"/>
        </w:numPr>
        <w:rPr>
          <w:ins w:id="1106" w:author="Rachel McCollin" w:date="2012-11-22T10:43:00Z"/>
        </w:rPr>
      </w:pPr>
      <w:ins w:id="1107" w:author="Rachel McCollin" w:date="2012-11-22T10:43:00Z">
        <w:r>
          <w:tab/>
        </w:r>
      </w:ins>
      <w:ins w:id="1108" w:author="Rachel McCollin" w:date="2012-11-22T10:32:00Z">
        <w:r w:rsidR="006F7A93" w:rsidRPr="006F7A93">
          <w:t>margin-top: 20px;</w:t>
        </w:r>
      </w:ins>
    </w:p>
    <w:p w:rsidR="00B30C77" w:rsidRDefault="006F7A93">
      <w:pPr>
        <w:pStyle w:val="CodePACKT"/>
        <w:numPr>
          <w:ins w:id="1109" w:author="Rachel McCollin" w:date="2012-11-22T10:32:00Z"/>
        </w:numPr>
        <w:rPr>
          <w:ins w:id="1110" w:author="Rachel McCollin" w:date="2012-11-22T10:32:00Z"/>
        </w:rPr>
        <w:pPrChange w:id="1111" w:author="Rachel McCollin" w:date="2012-11-22T10:33:00Z">
          <w:pPr>
            <w:pStyle w:val="CodePACKT"/>
            <w:numPr>
              <w:numId w:val="23"/>
            </w:numPr>
          </w:pPr>
        </w:pPrChange>
      </w:pPr>
      <w:ins w:id="1112" w:author="Rachel McCollin" w:date="2012-11-22T10:32:00Z">
        <w:r w:rsidRPr="006F7A93">
          <w:t>}</w:t>
        </w:r>
      </w:ins>
    </w:p>
    <w:p w:rsidR="00965033" w:rsidRDefault="006F7A93" w:rsidP="006F7A93">
      <w:pPr>
        <w:pStyle w:val="CodePACKT"/>
        <w:numPr>
          <w:ins w:id="1113" w:author="Rachel McCollin" w:date="2012-11-22T10:32:00Z"/>
        </w:numPr>
        <w:rPr>
          <w:ins w:id="1114" w:author="Rachel McCollin" w:date="2012-11-22T10:43:00Z"/>
        </w:rPr>
      </w:pPr>
      <w:ins w:id="1115" w:author="Rachel McCollin" w:date="2012-11-22T10:32:00Z">
        <w:r w:rsidRPr="006F7A93">
          <w:t>h2, h4, h6{</w:t>
        </w:r>
      </w:ins>
    </w:p>
    <w:p w:rsidR="00965033" w:rsidRDefault="00965033" w:rsidP="006F7A93">
      <w:pPr>
        <w:pStyle w:val="CodePACKT"/>
        <w:numPr>
          <w:ins w:id="1116" w:author="Rachel McCollin" w:date="2012-11-22T10:43:00Z"/>
        </w:numPr>
        <w:rPr>
          <w:ins w:id="1117" w:author="Rachel McCollin" w:date="2012-11-22T10:32:00Z"/>
        </w:rPr>
      </w:pPr>
      <w:ins w:id="1118" w:author="Rachel McCollin" w:date="2012-11-22T10:43:00Z">
        <w:r>
          <w:tab/>
        </w:r>
      </w:ins>
      <w:ins w:id="1119" w:author="Rachel McCollin" w:date="2012-11-22T10:32:00Z">
        <w:r w:rsidR="00AA060C" w:rsidRPr="00AA060C">
          <w:rPr>
            <w:rStyle w:val="BoldPACKT"/>
            <w:b w:val="0"/>
            <w:rPrChange w:id="1120" w:author="Rachel McCollin" w:date="2012-11-22T10:33:00Z">
              <w:rPr>
                <w:rStyle w:val="BoldPACKT"/>
              </w:rPr>
            </w:rPrChange>
          </w:rPr>
          <w:t>font-family: 'Helvetica Neu</w:t>
        </w:r>
      </w:ins>
      <w:ins w:id="1121" w:author="Rachel McCollin" w:date="2012-11-22T10:44:00Z">
        <w:r>
          <w:rPr>
            <w:rStyle w:val="BoldPACKT"/>
            <w:b w:val="0"/>
          </w:rPr>
          <w:t>e</w:t>
        </w:r>
      </w:ins>
      <w:ins w:id="1122" w:author="Rachel McCollin" w:date="2012-11-22T10:32:00Z">
        <w:r w:rsidR="00AA060C" w:rsidRPr="00AA060C">
          <w:rPr>
            <w:rStyle w:val="BoldPACKT"/>
            <w:b w:val="0"/>
            <w:rPrChange w:id="1123" w:author="Rachel McCollin" w:date="2012-11-22T10:33:00Z">
              <w:rPr>
                <w:rStyle w:val="BoldPACKT"/>
              </w:rPr>
            </w:rPrChange>
          </w:rPr>
          <w:t>', Helvetica, 'Arial Condensed', Arial, sans-serif;</w:t>
        </w:r>
      </w:ins>
    </w:p>
    <w:p w:rsidR="00965033" w:rsidRDefault="00965033" w:rsidP="006F7A93">
      <w:pPr>
        <w:pStyle w:val="CodePACKT"/>
        <w:numPr>
          <w:ins w:id="1124" w:author="Rachel McCollin" w:date="2012-11-22T10:44:00Z"/>
        </w:numPr>
        <w:rPr>
          <w:ins w:id="1125" w:author="Rachel McCollin" w:date="2012-11-22T10:32:00Z"/>
        </w:rPr>
      </w:pPr>
      <w:ins w:id="1126" w:author="Rachel McCollin" w:date="2012-11-22T10:44:00Z">
        <w:r>
          <w:tab/>
        </w:r>
      </w:ins>
      <w:ins w:id="1127" w:author="Rachel McCollin" w:date="2012-11-22T10:32:00Z">
        <w:r>
          <w:t>font-weight: 100;</w:t>
        </w:r>
      </w:ins>
    </w:p>
    <w:p w:rsidR="00965033" w:rsidRDefault="00965033" w:rsidP="006F7A93">
      <w:pPr>
        <w:pStyle w:val="CodePACKT"/>
        <w:numPr>
          <w:ins w:id="1128" w:author="Rachel McCollin" w:date="2012-11-22T10:44:00Z"/>
        </w:numPr>
        <w:rPr>
          <w:ins w:id="1129" w:author="Rachel McCollin" w:date="2012-11-22T10:32:00Z"/>
        </w:rPr>
      </w:pPr>
      <w:ins w:id="1130" w:author="Rachel McCollin" w:date="2012-11-22T10:44:00Z">
        <w:r>
          <w:tab/>
        </w:r>
      </w:ins>
      <w:ins w:id="1131" w:author="Rachel McCollin" w:date="2012-11-22T10:32:00Z">
        <w:r>
          <w:t>line-height: 110%;</w:t>
        </w:r>
      </w:ins>
    </w:p>
    <w:p w:rsidR="00965033" w:rsidRDefault="00965033" w:rsidP="006F7A93">
      <w:pPr>
        <w:pStyle w:val="CodePACKT"/>
        <w:numPr>
          <w:ins w:id="1132" w:author="Rachel McCollin" w:date="2012-11-22T10:44:00Z"/>
        </w:numPr>
        <w:rPr>
          <w:ins w:id="1133" w:author="Rachel McCollin" w:date="2012-11-22T10:32:00Z"/>
        </w:rPr>
      </w:pPr>
      <w:ins w:id="1134" w:author="Rachel McCollin" w:date="2012-11-22T10:44:00Z">
        <w:r>
          <w:tab/>
        </w:r>
      </w:ins>
      <w:ins w:id="1135" w:author="Rachel McCollin" w:date="2012-11-22T10:32:00Z">
        <w:r>
          <w:t>color: #999;</w:t>
        </w:r>
      </w:ins>
    </w:p>
    <w:p w:rsidR="00965033" w:rsidRDefault="00965033" w:rsidP="006F7A93">
      <w:pPr>
        <w:pStyle w:val="CodePACKT"/>
        <w:numPr>
          <w:ins w:id="1136" w:author="Rachel McCollin" w:date="2012-11-22T10:44:00Z"/>
        </w:numPr>
        <w:rPr>
          <w:ins w:id="1137" w:author="Rachel McCollin" w:date="2012-11-22T10:32:00Z"/>
        </w:rPr>
      </w:pPr>
      <w:ins w:id="1138" w:author="Rachel McCollin" w:date="2012-11-22T10:44:00Z">
        <w:r>
          <w:tab/>
        </w:r>
      </w:ins>
      <w:ins w:id="1139" w:author="Rachel McCollin" w:date="2012-11-22T10:32:00Z">
        <w:r>
          <w:t>margin: 0.5em 0 0.3em 0;</w:t>
        </w:r>
      </w:ins>
    </w:p>
    <w:p w:rsidR="00965033" w:rsidRDefault="00965033" w:rsidP="006F7A93">
      <w:pPr>
        <w:pStyle w:val="CodePACKT"/>
        <w:numPr>
          <w:ins w:id="1140" w:author="Rachel McCollin" w:date="2012-11-22T10:44:00Z"/>
        </w:numPr>
        <w:rPr>
          <w:ins w:id="1141" w:author="Rachel McCollin" w:date="2012-11-22T10:44:00Z"/>
        </w:rPr>
      </w:pPr>
      <w:ins w:id="1142" w:author="Rachel McCollin" w:date="2012-11-22T10:44:00Z">
        <w:r>
          <w:tab/>
        </w:r>
      </w:ins>
      <w:ins w:id="1143" w:author="Rachel McCollin" w:date="2012-11-22T10:32:00Z">
        <w:r w:rsidR="006F7A93" w:rsidRPr="006F7A93">
          <w:t xml:space="preserve">margin-top: 20px; </w:t>
        </w:r>
      </w:ins>
    </w:p>
    <w:p w:rsidR="00B30C77" w:rsidRDefault="006F7A93">
      <w:pPr>
        <w:pStyle w:val="CodePACKT"/>
        <w:numPr>
          <w:ins w:id="1144" w:author="Rachel McCollin" w:date="2012-11-22T10:32:00Z"/>
        </w:numPr>
        <w:rPr>
          <w:ins w:id="1145" w:author="Rachel McCollin" w:date="2012-11-22T10:32:00Z"/>
        </w:rPr>
        <w:pPrChange w:id="1146" w:author="Rachel McCollin" w:date="2012-11-22T10:33:00Z">
          <w:pPr>
            <w:pStyle w:val="CodePACKT"/>
            <w:numPr>
              <w:numId w:val="23"/>
            </w:numPr>
          </w:pPr>
        </w:pPrChange>
      </w:pPr>
      <w:ins w:id="1147" w:author="Rachel McCollin" w:date="2012-11-22T10:32:00Z">
        <w:r w:rsidRPr="006F7A93">
          <w:t>}</w:t>
        </w:r>
      </w:ins>
    </w:p>
    <w:p w:rsidR="00965033" w:rsidRDefault="006F7A93" w:rsidP="006F7A93">
      <w:pPr>
        <w:pStyle w:val="CodePACKT"/>
        <w:numPr>
          <w:ins w:id="1148" w:author="Rachel McCollin" w:date="2012-11-22T10:32:00Z"/>
        </w:numPr>
        <w:rPr>
          <w:ins w:id="1149" w:author="Rachel McCollin" w:date="2012-11-22T10:44:00Z"/>
        </w:rPr>
      </w:pPr>
      <w:ins w:id="1150" w:author="Rachel McCollin" w:date="2012-11-22T10:32:00Z">
        <w:r w:rsidRPr="006F7A93">
          <w:t>a {</w:t>
        </w:r>
      </w:ins>
    </w:p>
    <w:p w:rsidR="00965033" w:rsidRDefault="00965033" w:rsidP="006F7A93">
      <w:pPr>
        <w:pStyle w:val="CodePACKT"/>
        <w:numPr>
          <w:ins w:id="1151" w:author="Rachel McCollin" w:date="2012-11-22T10:44:00Z"/>
        </w:numPr>
        <w:rPr>
          <w:ins w:id="1152" w:author="Rachel McCollin" w:date="2012-11-22T10:32:00Z"/>
        </w:rPr>
      </w:pPr>
      <w:ins w:id="1153" w:author="Rachel McCollin" w:date="2012-11-22T10:44:00Z">
        <w:r>
          <w:tab/>
        </w:r>
      </w:ins>
      <w:ins w:id="1154" w:author="Rachel McCollin" w:date="2012-11-22T10:32:00Z">
        <w:r w:rsidR="00AA060C" w:rsidRPr="00AA060C">
          <w:rPr>
            <w:rStyle w:val="BoldPACKT"/>
            <w:b w:val="0"/>
            <w:rPrChange w:id="1155" w:author="Rachel McCollin" w:date="2012-11-22T10:33:00Z">
              <w:rPr>
                <w:rStyle w:val="BoldPACKT"/>
              </w:rPr>
            </w:rPrChange>
          </w:rPr>
          <w:t>font-family: Helvetica, Arial, sans-serif;</w:t>
        </w:r>
      </w:ins>
    </w:p>
    <w:p w:rsidR="00965033" w:rsidRDefault="00965033" w:rsidP="006F7A93">
      <w:pPr>
        <w:pStyle w:val="CodePACKT"/>
        <w:numPr>
          <w:ins w:id="1156" w:author="Rachel McCollin" w:date="2012-11-22T10:44:00Z"/>
        </w:numPr>
        <w:rPr>
          <w:ins w:id="1157" w:author="Rachel McCollin" w:date="2012-11-22T10:32:00Z"/>
        </w:rPr>
      </w:pPr>
      <w:ins w:id="1158" w:author="Rachel McCollin" w:date="2012-11-22T10:44:00Z">
        <w:r>
          <w:tab/>
        </w:r>
      </w:ins>
      <w:ins w:id="1159" w:author="Rachel McCollin" w:date="2012-11-22T10:32:00Z">
        <w:r>
          <w:t>font-size: 100%;</w:t>
        </w:r>
      </w:ins>
    </w:p>
    <w:p w:rsidR="00965033" w:rsidRDefault="00965033" w:rsidP="006F7A93">
      <w:pPr>
        <w:pStyle w:val="CodePACKT"/>
        <w:numPr>
          <w:ins w:id="1160" w:author="Rachel McCollin" w:date="2012-11-22T10:44:00Z"/>
        </w:numPr>
        <w:rPr>
          <w:ins w:id="1161" w:author="Rachel McCollin" w:date="2012-11-22T10:32:00Z"/>
        </w:rPr>
      </w:pPr>
      <w:ins w:id="1162" w:author="Rachel McCollin" w:date="2012-11-22T10:44:00Z">
        <w:r>
          <w:tab/>
        </w:r>
      </w:ins>
      <w:ins w:id="1163" w:author="Rachel McCollin" w:date="2012-11-22T10:32:00Z">
        <w:r>
          <w:t>color: #666;</w:t>
        </w:r>
      </w:ins>
    </w:p>
    <w:p w:rsidR="00965033" w:rsidRDefault="00965033" w:rsidP="006F7A93">
      <w:pPr>
        <w:pStyle w:val="CodePACKT"/>
        <w:numPr>
          <w:ins w:id="1164" w:author="Rachel McCollin" w:date="2012-11-22T10:45:00Z"/>
        </w:numPr>
        <w:rPr>
          <w:ins w:id="1165" w:author="Rachel McCollin" w:date="2012-11-22T10:32:00Z"/>
        </w:rPr>
      </w:pPr>
      <w:ins w:id="1166" w:author="Rachel McCollin" w:date="2012-11-22T10:45:00Z">
        <w:r>
          <w:tab/>
        </w:r>
      </w:ins>
      <w:ins w:id="1167" w:author="Rachel McCollin" w:date="2012-11-22T10:32:00Z">
        <w:r>
          <w:t>font-weight: 100;</w:t>
        </w:r>
      </w:ins>
    </w:p>
    <w:p w:rsidR="00965033" w:rsidRDefault="00965033" w:rsidP="006F7A93">
      <w:pPr>
        <w:pStyle w:val="CodePACKT"/>
        <w:numPr>
          <w:ins w:id="1168" w:author="Rachel McCollin" w:date="2012-11-22T10:45:00Z"/>
        </w:numPr>
        <w:rPr>
          <w:ins w:id="1169" w:author="Rachel McCollin" w:date="2012-11-22T10:45:00Z"/>
        </w:rPr>
      </w:pPr>
      <w:ins w:id="1170" w:author="Rachel McCollin" w:date="2012-11-22T10:45:00Z">
        <w:r>
          <w:tab/>
        </w:r>
      </w:ins>
      <w:ins w:id="1171" w:author="Rachel McCollin" w:date="2012-11-22T10:32:00Z">
        <w:r w:rsidR="006F7A93" w:rsidRPr="006F7A93">
          <w:t>text-decoration: none;</w:t>
        </w:r>
      </w:ins>
    </w:p>
    <w:p w:rsidR="00B30C77" w:rsidRDefault="006F7A93">
      <w:pPr>
        <w:pStyle w:val="CodePACKT"/>
        <w:numPr>
          <w:ins w:id="1172" w:author="Rachel McCollin" w:date="2012-11-22T10:45:00Z"/>
        </w:numPr>
        <w:rPr>
          <w:ins w:id="1173" w:author="Rachel McCollin" w:date="2012-11-22T10:32:00Z"/>
        </w:rPr>
        <w:pPrChange w:id="1174" w:author="Rachel McCollin" w:date="2012-11-22T10:33:00Z">
          <w:pPr>
            <w:pStyle w:val="CodePACKT"/>
            <w:numPr>
              <w:numId w:val="23"/>
            </w:numPr>
          </w:pPr>
        </w:pPrChange>
      </w:pPr>
      <w:ins w:id="1175" w:author="Rachel McCollin" w:date="2012-11-22T10:32:00Z">
        <w:r w:rsidRPr="006F7A93">
          <w:t>}</w:t>
        </w:r>
      </w:ins>
    </w:p>
    <w:p w:rsidR="00B30C77" w:rsidRDefault="00B30C77">
      <w:pPr>
        <w:pStyle w:val="CodePACKT"/>
        <w:numPr>
          <w:ins w:id="1176" w:author="Rachel McCollin" w:date="2012-11-22T10:32:00Z"/>
        </w:numPr>
        <w:rPr>
          <w:ins w:id="1177" w:author="Rachel McCollin" w:date="2012-11-22T10:32:00Z"/>
        </w:rPr>
        <w:pPrChange w:id="1178" w:author="Rachel McCollin" w:date="2012-11-22T10:33:00Z">
          <w:pPr>
            <w:pStyle w:val="CodePACKT"/>
            <w:numPr>
              <w:numId w:val="23"/>
            </w:numPr>
          </w:pPr>
        </w:pPrChange>
      </w:pPr>
    </w:p>
    <w:p w:rsidR="00965033" w:rsidRDefault="006F7A93" w:rsidP="006F7A93">
      <w:pPr>
        <w:pStyle w:val="CodePACKT"/>
        <w:numPr>
          <w:ins w:id="1179" w:author="Rachel McCollin" w:date="2012-11-22T10:32:00Z"/>
        </w:numPr>
        <w:rPr>
          <w:ins w:id="1180" w:author="Rachel McCollin" w:date="2012-11-22T10:45:00Z"/>
        </w:rPr>
      </w:pPr>
      <w:ins w:id="1181" w:author="Rachel McCollin" w:date="2012-11-22T10:32:00Z">
        <w:r w:rsidRPr="006F7A93">
          <w:t>pre, code{</w:t>
        </w:r>
      </w:ins>
    </w:p>
    <w:p w:rsidR="00965033" w:rsidRDefault="00965033" w:rsidP="006F7A93">
      <w:pPr>
        <w:pStyle w:val="CodePACKT"/>
        <w:numPr>
          <w:ins w:id="1182" w:author="Rachel McCollin" w:date="2012-11-22T10:45:00Z"/>
        </w:numPr>
        <w:rPr>
          <w:ins w:id="1183" w:author="Rachel McCollin" w:date="2012-11-22T10:32:00Z"/>
        </w:rPr>
      </w:pPr>
      <w:ins w:id="1184" w:author="Rachel McCollin" w:date="2012-11-22T10:45:00Z">
        <w:r>
          <w:tab/>
        </w:r>
      </w:ins>
      <w:ins w:id="1185" w:author="Rachel McCollin" w:date="2012-11-22T10:32:00Z">
        <w:r w:rsidR="00AA060C" w:rsidRPr="00AA060C">
          <w:rPr>
            <w:rStyle w:val="BoldPACKT"/>
            <w:b w:val="0"/>
            <w:rPrChange w:id="1186" w:author="Rachel McCollin" w:date="2012-11-22T10:33:00Z">
              <w:rPr>
                <w:rStyle w:val="BoldPACKT"/>
              </w:rPr>
            </w:rPrChange>
          </w:rPr>
          <w:t>font-family: Courier, monospace;</w:t>
        </w:r>
      </w:ins>
    </w:p>
    <w:p w:rsidR="00965033" w:rsidRDefault="00965033" w:rsidP="006F7A93">
      <w:pPr>
        <w:pStyle w:val="CodePACKT"/>
        <w:numPr>
          <w:ins w:id="1187" w:author="Rachel McCollin" w:date="2012-11-22T10:45:00Z"/>
        </w:numPr>
        <w:rPr>
          <w:ins w:id="1188" w:author="Rachel McCollin" w:date="2012-11-22T10:32:00Z"/>
        </w:rPr>
      </w:pPr>
      <w:ins w:id="1189" w:author="Rachel McCollin" w:date="2012-11-22T10:45:00Z">
        <w:r>
          <w:tab/>
        </w:r>
      </w:ins>
      <w:ins w:id="1190" w:author="Rachel McCollin" w:date="2012-11-22T10:32:00Z">
        <w:r>
          <w:t>font-size: 100%;</w:t>
        </w:r>
      </w:ins>
    </w:p>
    <w:p w:rsidR="00965033" w:rsidRDefault="00965033" w:rsidP="006F7A93">
      <w:pPr>
        <w:pStyle w:val="CodePACKT"/>
        <w:numPr>
          <w:ins w:id="1191" w:author="Rachel McCollin" w:date="2012-11-22T10:45:00Z"/>
        </w:numPr>
        <w:rPr>
          <w:ins w:id="1192" w:author="Rachel McCollin" w:date="2012-11-22T10:45:00Z"/>
        </w:rPr>
      </w:pPr>
      <w:ins w:id="1193" w:author="Rachel McCollin" w:date="2012-11-22T10:45:00Z">
        <w:r>
          <w:tab/>
        </w:r>
      </w:ins>
      <w:ins w:id="1194" w:author="Rachel McCollin" w:date="2012-11-22T10:32:00Z">
        <w:r w:rsidR="006F7A93" w:rsidRPr="006F7A93">
          <w:t>ma</w:t>
        </w:r>
        <w:r w:rsidR="00AA060C" w:rsidRPr="00AA060C">
          <w:rPr>
            <w:rPrChange w:id="1195" w:author="Rachel McCollin" w:date="2012-11-22T10:33:00Z">
              <w:rPr>
                <w:b/>
              </w:rPr>
            </w:rPrChange>
          </w:rPr>
          <w:t>r</w:t>
        </w:r>
        <w:r w:rsidR="006F7A93" w:rsidRPr="006F7A93">
          <w:t>gin-bottom:10px;</w:t>
        </w:r>
      </w:ins>
    </w:p>
    <w:p w:rsidR="00B30C77" w:rsidRDefault="006F7A93">
      <w:pPr>
        <w:pStyle w:val="CodePACKT"/>
        <w:numPr>
          <w:ins w:id="1196" w:author="Rachel McCollin" w:date="2012-11-22T10:45:00Z"/>
        </w:numPr>
        <w:rPr>
          <w:ins w:id="1197" w:author="Rachel McCollin" w:date="2012-11-22T10:32:00Z"/>
        </w:rPr>
        <w:pPrChange w:id="1198" w:author="Rachel McCollin" w:date="2012-11-22T10:33:00Z">
          <w:pPr>
            <w:pStyle w:val="CodePACKT"/>
            <w:numPr>
              <w:numId w:val="23"/>
            </w:numPr>
          </w:pPr>
        </w:pPrChange>
      </w:pPr>
      <w:ins w:id="1199" w:author="Rachel McCollin" w:date="2012-11-22T10:32:00Z">
        <w:r w:rsidRPr="006F7A93">
          <w:t>}</w:t>
        </w:r>
      </w:ins>
    </w:p>
    <w:p w:rsidR="00B30C77" w:rsidRDefault="006F6683">
      <w:pPr>
        <w:pStyle w:val="NumberedBulletPACKT"/>
        <w:numPr>
          <w:ins w:id="1200" w:author="Rachel McCollin" w:date="2012-11-22T10:42:00Z"/>
        </w:numPr>
        <w:pPrChange w:id="1201" w:author="Rachel McCollin" w:date="2012-11-22T10:42:00Z">
          <w:pPr>
            <w:pStyle w:val="Standard"/>
          </w:pPr>
        </w:pPrChange>
      </w:pPr>
      <w:del w:id="1202" w:author="Rachel McCollin" w:date="2012-11-22T10:42:00Z">
        <w:r w:rsidDel="00364CA3">
          <w:delText>Here's a quick example:</w:delText>
        </w:r>
      </w:del>
      <w:ins w:id="1203" w:author="Rachel McCollin" w:date="2012-11-22T10:42:00Z">
        <w:r w:rsidR="00364CA3">
          <w:t>Now add some more specific height styling for some other elements. Add the following code below the code you’ve just added:</w:t>
        </w:r>
      </w:ins>
    </w:p>
    <w:p w:rsidR="0067667F" w:rsidDel="00364CA3" w:rsidRDefault="006F6683">
      <w:pPr>
        <w:pStyle w:val="CodePACKT"/>
        <w:rPr>
          <w:del w:id="1204" w:author="Rachel McCollin" w:date="2012-11-22T10:42:00Z"/>
        </w:rPr>
      </w:pPr>
      <w:del w:id="1205" w:author="Rachel McCollin" w:date="2012-11-22T10:42:00Z">
        <w:r w:rsidDel="00364CA3">
          <w:delText>...</w:delText>
        </w:r>
      </w:del>
    </w:p>
    <w:p w:rsidR="0067667F" w:rsidDel="00364CA3" w:rsidRDefault="006F6683">
      <w:pPr>
        <w:pStyle w:val="CodePACKT"/>
        <w:rPr>
          <w:del w:id="1206" w:author="Rachel McCollin" w:date="2012-11-22T10:42:00Z"/>
        </w:rPr>
      </w:pPr>
      <w:del w:id="1207" w:author="Rachel McCollin" w:date="2012-11-22T10:42:00Z">
        <w:r w:rsidDel="00364CA3">
          <w:delText xml:space="preserve">body{font-family: 'Trebuchet MS', Helvetica, Arial, Verdana, sans-serif; </w:delText>
        </w:r>
        <w:r w:rsidDel="00364CA3">
          <w:rPr>
            <w:rStyle w:val="BoldPACKT"/>
          </w:rPr>
          <w:delText>font-size: 0.9em;</w:delText>
        </w:r>
        <w:r w:rsidDel="00364CA3">
          <w:delText xml:space="preserve"> color: #333;}</w:delText>
        </w:r>
      </w:del>
    </w:p>
    <w:p w:rsidR="0067667F" w:rsidDel="00364CA3" w:rsidRDefault="006F6683">
      <w:pPr>
        <w:pStyle w:val="CodeEndPACKT"/>
        <w:rPr>
          <w:del w:id="1208" w:author="Rachel McCollin" w:date="2012-11-22T10:42:00Z"/>
        </w:rPr>
      </w:pPr>
      <w:del w:id="1209" w:author="Rachel McCollin" w:date="2012-11-22T10:42:00Z">
        <w:r w:rsidDel="00364CA3">
          <w:delText>...</w:delText>
        </w:r>
      </w:del>
    </w:p>
    <w:p w:rsidR="0067667F" w:rsidDel="00364CA3" w:rsidRDefault="006F6683">
      <w:pPr>
        <w:pStyle w:val="NumberedBulletPACKT"/>
        <w:numPr>
          <w:ilvl w:val="0"/>
          <w:numId w:val="24"/>
        </w:numPr>
        <w:rPr>
          <w:del w:id="1210" w:author="Rachel McCollin" w:date="2012-11-22T10:42:00Z"/>
        </w:rPr>
      </w:pPr>
      <w:del w:id="1211" w:author="Rachel McCollin" w:date="2012-11-22T10:42:00Z">
        <w:r w:rsidDel="00364CA3">
          <w:delText>Next up, you can now go through and add percentage sizes to each typographical rule, where needed like so:</w:delText>
        </w:r>
      </w:del>
    </w:p>
    <w:p w:rsidR="0067667F" w:rsidDel="00364CA3" w:rsidRDefault="00364CA3">
      <w:pPr>
        <w:pStyle w:val="CodePACKT"/>
        <w:rPr>
          <w:del w:id="1212" w:author="Rachel McCollin" w:date="2012-11-22T10:43:00Z"/>
        </w:rPr>
      </w:pPr>
      <w:ins w:id="1213" w:author="Rachel McCollin" w:date="2012-11-22T10:43:00Z">
        <w:r w:rsidDel="00364CA3">
          <w:t xml:space="preserve"> </w:t>
        </w:r>
      </w:ins>
      <w:del w:id="1214" w:author="Rachel McCollin" w:date="2012-11-22T10:43:00Z">
        <w:r w:rsidR="006F6683" w:rsidDel="00364CA3">
          <w:delText>...</w:delText>
        </w:r>
      </w:del>
    </w:p>
    <w:p w:rsidR="00B30C77" w:rsidRDefault="00965033">
      <w:pPr>
        <w:pStyle w:val="CodePACKT"/>
        <w:numPr>
          <w:ins w:id="1215" w:author="Rachel McCollin" w:date="2012-11-22T10:43:00Z"/>
        </w:numPr>
        <w:rPr>
          <w:del w:id="1216" w:author="Rachel McCollin" w:date="2012-11-22T10:45:00Z"/>
        </w:rPr>
        <w:pPrChange w:id="1217" w:author="Rachel McCollin" w:date="2012-11-22T10:46:00Z">
          <w:pPr>
            <w:pStyle w:val="CodePACKT"/>
          </w:pPr>
        </w:pPrChange>
      </w:pPr>
      <w:ins w:id="1218" w:author="Rachel McCollin" w:date="2012-11-22T10:45:00Z">
        <w:r w:rsidDel="00965033">
          <w:t xml:space="preserve"> </w:t>
        </w:r>
      </w:ins>
      <w:del w:id="1219" w:author="Rachel McCollin" w:date="2012-11-22T10:45:00Z">
        <w:r w:rsidR="006F6683" w:rsidDel="00965033">
          <w:delText xml:space="preserve">h1, h3, h5{font-family: Helvetica, Arial, sans-serif; font-weight: 100; </w:delText>
        </w:r>
        <w:r w:rsidR="006F6683" w:rsidDel="00965033">
          <w:rPr>
            <w:rStyle w:val="BoldPACKT"/>
          </w:rPr>
          <w:delText>line-height: 120%;</w:delText>
        </w:r>
        <w:r w:rsidR="006F6683" w:rsidDel="00965033">
          <w:delText xml:space="preserve"> color: #666; margin: 0.5em 0 0.3em 0; margin-top: 20px;}</w:delText>
        </w:r>
      </w:del>
    </w:p>
    <w:p w:rsidR="00B30C77" w:rsidRDefault="00B30C77">
      <w:pPr>
        <w:pStyle w:val="CodePACKT"/>
        <w:rPr>
          <w:del w:id="1220" w:author="Rachel McCollin" w:date="2012-11-22T10:45:00Z"/>
        </w:rPr>
      </w:pPr>
    </w:p>
    <w:p w:rsidR="00B30C77" w:rsidRDefault="006F6683">
      <w:pPr>
        <w:pStyle w:val="CodePACKT"/>
        <w:rPr>
          <w:del w:id="1221" w:author="Rachel McCollin" w:date="2012-11-22T10:45:00Z"/>
        </w:rPr>
      </w:pPr>
      <w:del w:id="1222" w:author="Rachel McCollin" w:date="2012-11-22T10:45:00Z">
        <w:r w:rsidDel="00965033">
          <w:delText xml:space="preserve">h2, h4, h6{font-family: 'Helvetica Neu', Helvetica, 'Arial Condensed', Arial, sans-serif; letter-spacing: 0; font-weight: 100; </w:delText>
        </w:r>
        <w:r w:rsidDel="00965033">
          <w:rPr>
            <w:rStyle w:val="BoldPACKT"/>
          </w:rPr>
          <w:delText>line-height: 110%;</w:delText>
        </w:r>
        <w:r w:rsidDel="00965033">
          <w:delText xml:space="preserve"> color: #999; margin: 0.5em 0 0.3em 0; margin-top: 20px; }</w:delText>
        </w:r>
      </w:del>
    </w:p>
    <w:p w:rsidR="00B30C77" w:rsidRDefault="00B30C77">
      <w:pPr>
        <w:pStyle w:val="CodePACKT"/>
        <w:rPr>
          <w:del w:id="1223" w:author="Rachel McCollin" w:date="2012-11-22T10:45:00Z"/>
        </w:rPr>
      </w:pPr>
    </w:p>
    <w:p w:rsidR="00965033" w:rsidRDefault="006F6683" w:rsidP="00965033">
      <w:pPr>
        <w:pStyle w:val="CodePACKT"/>
        <w:rPr>
          <w:ins w:id="1224" w:author="Rachel McCollin" w:date="2012-11-22T10:46:00Z"/>
        </w:rPr>
      </w:pPr>
      <w:r>
        <w:t>h1 {</w:t>
      </w:r>
    </w:p>
    <w:p w:rsidR="00965033" w:rsidRDefault="00965033" w:rsidP="00965033">
      <w:pPr>
        <w:pStyle w:val="CodePACKT"/>
        <w:numPr>
          <w:ins w:id="1225" w:author="Rachel McCollin" w:date="2012-11-22T10:46:00Z"/>
        </w:numPr>
        <w:rPr>
          <w:ins w:id="1226" w:author="Rachel McCollin" w:date="2012-11-22T10:46:00Z"/>
          <w:rStyle w:val="BoldPACKT"/>
        </w:rPr>
      </w:pPr>
      <w:ins w:id="1227" w:author="Rachel McCollin" w:date="2012-11-22T10:46:00Z">
        <w:r>
          <w:tab/>
        </w:r>
      </w:ins>
      <w:r w:rsidR="006F6683">
        <w:rPr>
          <w:rStyle w:val="BoldPACKT"/>
        </w:rPr>
        <w:t>font-size: 280%;</w:t>
      </w:r>
    </w:p>
    <w:p w:rsidR="00965033" w:rsidRDefault="00965033" w:rsidP="00965033">
      <w:pPr>
        <w:pStyle w:val="CodePACKT"/>
        <w:numPr>
          <w:ins w:id="1228" w:author="Rachel McCollin" w:date="2012-11-22T10:46:00Z"/>
        </w:numPr>
        <w:rPr>
          <w:ins w:id="1229" w:author="Rachel McCollin" w:date="2012-11-22T10:46:00Z"/>
        </w:rPr>
      </w:pPr>
      <w:ins w:id="1230" w:author="Rachel McCollin" w:date="2012-11-22T10:46:00Z">
        <w:r>
          <w:rPr>
            <w:rStyle w:val="BoldPACKT"/>
          </w:rPr>
          <w:tab/>
        </w:r>
      </w:ins>
      <w:r w:rsidR="006F6683">
        <w:t>font-weight: 600;</w:t>
      </w:r>
    </w:p>
    <w:p w:rsidR="0067667F" w:rsidRDefault="006F6683" w:rsidP="00965033">
      <w:pPr>
        <w:pStyle w:val="CodePACKT"/>
        <w:numPr>
          <w:ins w:id="1231" w:author="Rachel McCollin" w:date="2012-11-22T10:46:00Z"/>
        </w:numPr>
      </w:pPr>
      <w:r>
        <w:t>}</w:t>
      </w:r>
      <w:r>
        <w:tab/>
      </w:r>
      <w:r>
        <w:tab/>
      </w:r>
    </w:p>
    <w:p w:rsidR="00965033" w:rsidRDefault="006F6683">
      <w:pPr>
        <w:pStyle w:val="CodePACKT"/>
        <w:rPr>
          <w:ins w:id="1232" w:author="Rachel McCollin" w:date="2012-11-22T10:46:00Z"/>
        </w:rPr>
      </w:pPr>
      <w:r>
        <w:t>h2 {</w:t>
      </w:r>
    </w:p>
    <w:p w:rsidR="00965033" w:rsidRDefault="00965033">
      <w:pPr>
        <w:pStyle w:val="CodePACKT"/>
        <w:numPr>
          <w:ins w:id="1233" w:author="Rachel McCollin" w:date="2012-11-22T10:46:00Z"/>
        </w:numPr>
        <w:rPr>
          <w:ins w:id="1234" w:author="Rachel McCollin" w:date="2012-11-22T10:46:00Z"/>
        </w:rPr>
      </w:pPr>
      <w:ins w:id="1235" w:author="Rachel McCollin" w:date="2012-11-22T10:46:00Z">
        <w:r>
          <w:tab/>
        </w:r>
      </w:ins>
      <w:r w:rsidR="006F6683">
        <w:rPr>
          <w:rStyle w:val="BoldPACKT"/>
        </w:rPr>
        <w:t>font-size: 220%;</w:t>
      </w:r>
    </w:p>
    <w:p w:rsidR="00965033" w:rsidRDefault="00965033">
      <w:pPr>
        <w:pStyle w:val="CodePACKT"/>
        <w:numPr>
          <w:ins w:id="1236" w:author="Rachel McCollin" w:date="2012-11-22T10:46:00Z"/>
        </w:numPr>
        <w:rPr>
          <w:ins w:id="1237" w:author="Rachel McCollin" w:date="2012-11-22T10:46:00Z"/>
        </w:rPr>
      </w:pPr>
      <w:ins w:id="1238" w:author="Rachel McCollin" w:date="2012-11-22T10:46:00Z">
        <w:r>
          <w:tab/>
        </w:r>
      </w:ins>
      <w:del w:id="1239" w:author="Rachel McCollin" w:date="2012-11-22T10:46:00Z">
        <w:r w:rsidR="006F6683" w:rsidDel="00965033">
          <w:delText xml:space="preserve"> </w:delText>
        </w:r>
      </w:del>
      <w:r w:rsidR="006F6683">
        <w:t>border-bottom: 1px solid #ccc;</w:t>
      </w:r>
    </w:p>
    <w:p w:rsidR="00965033" w:rsidRDefault="00965033">
      <w:pPr>
        <w:pStyle w:val="CodePACKT"/>
        <w:numPr>
          <w:ins w:id="1240" w:author="Rachel McCollin" w:date="2012-11-22T10:46:00Z"/>
        </w:numPr>
        <w:rPr>
          <w:ins w:id="1241" w:author="Rachel McCollin" w:date="2012-11-22T10:46:00Z"/>
        </w:rPr>
      </w:pPr>
      <w:ins w:id="1242" w:author="Rachel McCollin" w:date="2012-11-22T10:46:00Z">
        <w:r>
          <w:tab/>
        </w:r>
      </w:ins>
      <w:del w:id="1243" w:author="Rachel McCollin" w:date="2012-11-22T10:46:00Z">
        <w:r w:rsidR="006F6683" w:rsidDel="00965033">
          <w:delText xml:space="preserve"> </w:delText>
        </w:r>
      </w:del>
      <w:r w:rsidR="006F6683">
        <w:t>padding-bottom: 10px;</w:t>
      </w:r>
    </w:p>
    <w:p w:rsidR="0067667F" w:rsidRDefault="006F6683">
      <w:pPr>
        <w:pStyle w:val="CodePACKT"/>
        <w:numPr>
          <w:ins w:id="1244" w:author="Rachel McCollin" w:date="2012-11-22T10:46:00Z"/>
        </w:numPr>
      </w:pPr>
      <w:r>
        <w:t>}</w:t>
      </w:r>
      <w:r>
        <w:tab/>
      </w:r>
      <w:r>
        <w:tab/>
      </w:r>
    </w:p>
    <w:p w:rsidR="00965033" w:rsidRDefault="006F6683">
      <w:pPr>
        <w:pStyle w:val="CodePACKT"/>
        <w:rPr>
          <w:ins w:id="1245" w:author="Rachel McCollin" w:date="2012-11-22T10:46:00Z"/>
        </w:rPr>
      </w:pPr>
      <w:r>
        <w:t>h3 {</w:t>
      </w:r>
    </w:p>
    <w:p w:rsidR="00965033" w:rsidRDefault="00965033">
      <w:pPr>
        <w:pStyle w:val="CodePACKT"/>
        <w:numPr>
          <w:ins w:id="1246" w:author="Rachel McCollin" w:date="2012-11-22T10:46:00Z"/>
        </w:numPr>
        <w:rPr>
          <w:ins w:id="1247" w:author="Rachel McCollin" w:date="2012-11-22T10:46:00Z"/>
          <w:rStyle w:val="BoldPACKT"/>
        </w:rPr>
      </w:pPr>
      <w:ins w:id="1248" w:author="Rachel McCollin" w:date="2012-11-22T10:46:00Z">
        <w:r>
          <w:tab/>
        </w:r>
      </w:ins>
      <w:r w:rsidR="006F6683">
        <w:rPr>
          <w:rStyle w:val="BoldPACKT"/>
        </w:rPr>
        <w:t>font-size: 180%;</w:t>
      </w:r>
    </w:p>
    <w:p w:rsidR="0067667F" w:rsidRDefault="006F6683">
      <w:pPr>
        <w:pStyle w:val="CodePACKT"/>
        <w:numPr>
          <w:ins w:id="1249" w:author="Rachel McCollin" w:date="2012-11-22T10:46:00Z"/>
        </w:numPr>
      </w:pPr>
      <w:r>
        <w:t>}</w:t>
      </w:r>
    </w:p>
    <w:p w:rsidR="00965033" w:rsidRDefault="006F6683">
      <w:pPr>
        <w:pStyle w:val="CodePACKT"/>
        <w:rPr>
          <w:ins w:id="1250" w:author="Rachel McCollin" w:date="2012-11-22T10:46:00Z"/>
        </w:rPr>
      </w:pPr>
      <w:r>
        <w:t>h4{</w:t>
      </w:r>
    </w:p>
    <w:p w:rsidR="00965033" w:rsidRDefault="00965033">
      <w:pPr>
        <w:pStyle w:val="CodePACKT"/>
        <w:numPr>
          <w:ins w:id="1251" w:author="Rachel McCollin" w:date="2012-11-22T10:46:00Z"/>
        </w:numPr>
        <w:rPr>
          <w:ins w:id="1252" w:author="Rachel McCollin" w:date="2012-11-22T10:46:00Z"/>
        </w:rPr>
      </w:pPr>
      <w:ins w:id="1253" w:author="Rachel McCollin" w:date="2012-11-22T10:46:00Z">
        <w:r>
          <w:tab/>
        </w:r>
      </w:ins>
      <w:r w:rsidR="006F6683">
        <w:rPr>
          <w:rStyle w:val="BoldPACKT"/>
        </w:rPr>
        <w:t>font-size: 200%;</w:t>
      </w:r>
    </w:p>
    <w:p w:rsidR="00965033" w:rsidRDefault="00965033">
      <w:pPr>
        <w:pStyle w:val="CodePACKT"/>
        <w:numPr>
          <w:ins w:id="1254" w:author="Rachel McCollin" w:date="2012-11-22T10:46:00Z"/>
        </w:numPr>
        <w:rPr>
          <w:ins w:id="1255" w:author="Rachel McCollin" w:date="2012-11-22T10:46:00Z"/>
        </w:rPr>
      </w:pPr>
      <w:ins w:id="1256" w:author="Rachel McCollin" w:date="2012-11-22T10:46:00Z">
        <w:r>
          <w:tab/>
        </w:r>
      </w:ins>
      <w:del w:id="1257" w:author="Rachel McCollin" w:date="2012-11-22T10:46:00Z">
        <w:r w:rsidR="006F6683" w:rsidDel="00965033">
          <w:delText xml:space="preserve"> </w:delText>
        </w:r>
      </w:del>
      <w:r w:rsidR="006F6683">
        <w:t>color: #999</w:t>
      </w:r>
    </w:p>
    <w:p w:rsidR="0067667F" w:rsidRDefault="006F6683">
      <w:pPr>
        <w:pStyle w:val="CodePACKT"/>
        <w:numPr>
          <w:ins w:id="1258" w:author="Rachel McCollin" w:date="2012-11-22T10:46:00Z"/>
        </w:numPr>
      </w:pPr>
      <w:r>
        <w:t>}</w:t>
      </w:r>
    </w:p>
    <w:p w:rsidR="00965033" w:rsidRDefault="006F6683">
      <w:pPr>
        <w:pStyle w:val="CodePACKT"/>
        <w:rPr>
          <w:ins w:id="1259" w:author="Rachel McCollin" w:date="2012-11-22T10:46:00Z"/>
        </w:rPr>
      </w:pPr>
      <w:r>
        <w:t>h5{</w:t>
      </w:r>
    </w:p>
    <w:p w:rsidR="00965033" w:rsidRDefault="00965033">
      <w:pPr>
        <w:pStyle w:val="CodePACKT"/>
        <w:numPr>
          <w:ins w:id="1260" w:author="Rachel McCollin" w:date="2012-11-22T10:46:00Z"/>
        </w:numPr>
        <w:rPr>
          <w:ins w:id="1261" w:author="Rachel McCollin" w:date="2012-11-22T10:46:00Z"/>
          <w:rStyle w:val="BoldPACKT"/>
        </w:rPr>
      </w:pPr>
      <w:ins w:id="1262" w:author="Rachel McCollin" w:date="2012-11-22T10:46:00Z">
        <w:r>
          <w:tab/>
        </w:r>
      </w:ins>
      <w:r w:rsidR="006F6683">
        <w:rPr>
          <w:rStyle w:val="BoldPACKT"/>
        </w:rPr>
        <w:t>font-size: 115%;</w:t>
      </w:r>
    </w:p>
    <w:p w:rsidR="0067667F" w:rsidRDefault="006F6683">
      <w:pPr>
        <w:pStyle w:val="CodePACKT"/>
        <w:numPr>
          <w:ins w:id="1263" w:author="Rachel McCollin" w:date="2012-11-22T10:46:00Z"/>
        </w:numPr>
      </w:pPr>
      <w:r>
        <w:t>}</w:t>
      </w:r>
    </w:p>
    <w:p w:rsidR="00965033" w:rsidRDefault="006F6683">
      <w:pPr>
        <w:pStyle w:val="CodePACKT"/>
        <w:rPr>
          <w:ins w:id="1264" w:author="Rachel McCollin" w:date="2012-11-22T10:46:00Z"/>
        </w:rPr>
      </w:pPr>
      <w:r>
        <w:t>h6{</w:t>
      </w:r>
    </w:p>
    <w:p w:rsidR="00965033" w:rsidRDefault="00965033">
      <w:pPr>
        <w:pStyle w:val="CodePACKT"/>
        <w:numPr>
          <w:ins w:id="1265" w:author="Rachel McCollin" w:date="2012-11-22T10:46:00Z"/>
        </w:numPr>
        <w:rPr>
          <w:ins w:id="1266" w:author="Rachel McCollin" w:date="2012-11-22T10:46:00Z"/>
          <w:rStyle w:val="BoldPACKT"/>
        </w:rPr>
      </w:pPr>
      <w:ins w:id="1267" w:author="Rachel McCollin" w:date="2012-11-22T10:46:00Z">
        <w:r>
          <w:tab/>
        </w:r>
      </w:ins>
      <w:r w:rsidR="006F6683">
        <w:rPr>
          <w:rStyle w:val="BoldPACKT"/>
        </w:rPr>
        <w:t>font-size: 100%;</w:t>
      </w:r>
    </w:p>
    <w:p w:rsidR="0067667F" w:rsidRDefault="006F6683">
      <w:pPr>
        <w:pStyle w:val="CodePACKT"/>
        <w:numPr>
          <w:ins w:id="1268" w:author="Rachel McCollin" w:date="2012-11-22T10:46:00Z"/>
        </w:numPr>
      </w:pPr>
      <w:r>
        <w:t>}</w:t>
      </w:r>
    </w:p>
    <w:p w:rsidR="0067667F" w:rsidDel="00965033" w:rsidRDefault="006F6683">
      <w:pPr>
        <w:pStyle w:val="CodePACKT"/>
        <w:rPr>
          <w:del w:id="1269" w:author="Rachel McCollin" w:date="2012-11-22T10:46:00Z"/>
        </w:rPr>
      </w:pPr>
      <w:del w:id="1270" w:author="Rachel McCollin" w:date="2012-11-22T10:46:00Z">
        <w:r w:rsidDel="00965033">
          <w:delText>...</w:delText>
        </w:r>
      </w:del>
    </w:p>
    <w:p w:rsidR="00965033" w:rsidRDefault="006F6683">
      <w:pPr>
        <w:pStyle w:val="CodePACKT"/>
        <w:rPr>
          <w:ins w:id="1271" w:author="Rachel McCollin" w:date="2012-11-22T10:46:00Z"/>
        </w:rPr>
      </w:pPr>
      <w:r>
        <w:t>p {</w:t>
      </w:r>
    </w:p>
    <w:p w:rsidR="00965033" w:rsidRDefault="00965033">
      <w:pPr>
        <w:pStyle w:val="CodePACKT"/>
        <w:numPr>
          <w:ins w:id="1272" w:author="Rachel McCollin" w:date="2012-11-22T10:46:00Z"/>
        </w:numPr>
        <w:rPr>
          <w:ins w:id="1273" w:author="Rachel McCollin" w:date="2012-11-22T10:46:00Z"/>
        </w:rPr>
      </w:pPr>
      <w:ins w:id="1274" w:author="Rachel McCollin" w:date="2012-11-22T10:46:00Z">
        <w:r>
          <w:tab/>
        </w:r>
      </w:ins>
      <w:r w:rsidR="006F6683">
        <w:rPr>
          <w:b/>
          <w:bCs/>
        </w:rPr>
        <w:t>line-height: 150%;</w:t>
      </w:r>
    </w:p>
    <w:p w:rsidR="00965033" w:rsidRDefault="00965033">
      <w:pPr>
        <w:pStyle w:val="CodePACKT"/>
        <w:numPr>
          <w:ins w:id="1275" w:author="Rachel McCollin" w:date="2012-11-22T10:46:00Z"/>
        </w:numPr>
        <w:rPr>
          <w:ins w:id="1276" w:author="Rachel McCollin" w:date="2012-11-22T10:46:00Z"/>
          <w:rStyle w:val="BoldPACKT"/>
        </w:rPr>
      </w:pPr>
      <w:ins w:id="1277" w:author="Rachel McCollin" w:date="2012-11-22T10:46:00Z">
        <w:r>
          <w:tab/>
        </w:r>
      </w:ins>
      <w:del w:id="1278" w:author="Rachel McCollin" w:date="2012-11-22T10:46:00Z">
        <w:r w:rsidR="006F6683" w:rsidDel="00965033">
          <w:delText xml:space="preserve"> </w:delText>
        </w:r>
      </w:del>
      <w:r w:rsidR="006F6683">
        <w:rPr>
          <w:rStyle w:val="BoldPACKT"/>
        </w:rPr>
        <w:t>margin-bottom: 170%;</w:t>
      </w:r>
    </w:p>
    <w:p w:rsidR="0067667F" w:rsidRDefault="006F6683">
      <w:pPr>
        <w:pStyle w:val="CodePACKT"/>
        <w:numPr>
          <w:ins w:id="1279" w:author="Rachel McCollin" w:date="2012-11-22T10:46:00Z"/>
        </w:numPr>
        <w:rPr>
          <w:ins w:id="1280" w:author="Rachel McCollin" w:date="2012-11-22T10:47:00Z"/>
        </w:rPr>
      </w:pPr>
      <w:r>
        <w:t>}</w:t>
      </w:r>
    </w:p>
    <w:p w:rsidR="00B30C77" w:rsidRDefault="00846C73">
      <w:pPr>
        <w:pStyle w:val="NumberedBulletPACKT"/>
        <w:numPr>
          <w:ins w:id="1281" w:author="Rachel McCollin" w:date="2012-11-22T10:47:00Z"/>
        </w:numPr>
        <w:pPrChange w:id="1282" w:author="Rachel McCollin" w:date="2012-11-22T10:47:00Z">
          <w:pPr>
            <w:pStyle w:val="CodePACKT"/>
          </w:pPr>
        </w:pPrChange>
      </w:pPr>
      <w:ins w:id="1283" w:author="Rachel McCollin" w:date="2012-11-22T10:47:00Z">
        <w:r>
          <w:t>Save your stylesheet.</w:t>
        </w:r>
      </w:ins>
    </w:p>
    <w:p w:rsidR="0067667F" w:rsidDel="00364CA3" w:rsidRDefault="006F6683">
      <w:pPr>
        <w:pStyle w:val="CodeEndPACKT"/>
        <w:rPr>
          <w:del w:id="1284" w:author="Rachel McCollin" w:date="2012-11-22T10:43:00Z"/>
        </w:rPr>
      </w:pPr>
      <w:del w:id="1285" w:author="Rachel McCollin" w:date="2012-11-22T10:43:00Z">
        <w:r w:rsidDel="00364CA3">
          <w:delText>...</w:delText>
        </w:r>
      </w:del>
    </w:p>
    <w:p w:rsidR="0067667F" w:rsidRDefault="006F6683">
      <w:pPr>
        <w:pStyle w:val="WJHPackt"/>
        <w:outlineLvl w:val="9"/>
      </w:pPr>
      <w:r>
        <w:t>What just happened</w:t>
      </w:r>
      <w:ins w:id="1286" w:author="Rachel McCollin" w:date="2012-11-22T10:46:00Z">
        <w:r w:rsidR="00965033">
          <w:t>?</w:t>
        </w:r>
      </w:ins>
    </w:p>
    <w:p w:rsidR="00846C73" w:rsidRDefault="00846C73">
      <w:pPr>
        <w:pStyle w:val="Standard"/>
        <w:numPr>
          <w:ins w:id="1287" w:author="Rachel McCollin" w:date="2012-11-22T10:47:00Z"/>
        </w:numPr>
        <w:rPr>
          <w:ins w:id="1288" w:author="Rachel McCollin" w:date="2012-11-22T10:47:00Z"/>
        </w:rPr>
      </w:pPr>
      <w:ins w:id="1289" w:author="Rachel McCollin" w:date="2012-11-22T10:47:00Z">
        <w:r>
          <w:t xml:space="preserve">We added some </w:t>
        </w:r>
      </w:ins>
      <w:ins w:id="1290" w:author="Rachel McCollin" w:date="2012-11-22T14:43:00Z">
        <w:r w:rsidR="00754ECC">
          <w:t>additional</w:t>
        </w:r>
      </w:ins>
      <w:ins w:id="1291" w:author="Rachel McCollin" w:date="2012-11-22T10:47:00Z">
        <w:r w:rsidR="006F0FCF">
          <w:t xml:space="preserve"> styling for font sizing. You’ll</w:t>
        </w:r>
        <w:r>
          <w:t xml:space="preserve"> notice that we’ve also included some styling for margins as well, to give our text some extra space where it</w:t>
        </w:r>
      </w:ins>
      <w:ins w:id="1292" w:author="Rachel McCollin" w:date="2012-11-22T10:48:00Z">
        <w:r>
          <w:t>’s needed.</w:t>
        </w:r>
      </w:ins>
    </w:p>
    <w:p w:rsidR="0067667F" w:rsidDel="00206DBD" w:rsidRDefault="006F6683">
      <w:pPr>
        <w:pStyle w:val="Standard"/>
        <w:rPr>
          <w:del w:id="1293" w:author="Rachel McCollin" w:date="2012-11-22T10:48:00Z"/>
        </w:rPr>
      </w:pPr>
      <w:del w:id="1294" w:author="Rachel McCollin" w:date="2012-11-22T10:48:00Z">
        <w:r w:rsidDel="00206DBD">
          <w:delText xml:space="preserve">You'll notice in the code above for paragraph and some header rules we gave our text some extra space. With just the right amount of space between the lines, the eye can follow the text much more easily, but not too much! By setting your </w:delText>
        </w:r>
        <w:r w:rsidDel="00206DBD">
          <w:rPr>
            <w:rStyle w:val="CodeInTextPACKT"/>
          </w:rPr>
          <w:delText>line-heights</w:delText>
        </w:r>
        <w:r w:rsidDel="00206DBD">
          <w:delText xml:space="preserve"> to a few more percentages (or </w:delText>
        </w:r>
        <w:r w:rsidDel="00206DBD">
          <w:rPr>
            <w:rStyle w:val="CodeInTextPACKT"/>
          </w:rPr>
          <w:delText>em</w:delText>
        </w:r>
        <w:r w:rsidDel="00206DBD">
          <w:delText xml:space="preserve"> or pixels) more than the "</w:delText>
        </w:r>
        <w:r w:rsidDel="00206DBD">
          <w:rPr>
            <w:rStyle w:val="CodeInTextPACKT"/>
          </w:rPr>
          <w:delText>auto</w:delText>
        </w:r>
        <w:r w:rsidDel="00206DBD">
          <w:delText xml:space="preserve">" line-height for the font size, you'll find the text much easier to scan online. Also, add a little extra </w:delText>
        </w:r>
        <w:r w:rsidDel="00206DBD">
          <w:rPr>
            <w:rStyle w:val="CodeInTextPACKT"/>
          </w:rPr>
          <w:delText>margin-bottom</w:delText>
        </w:r>
        <w:r w:rsidDel="00206DBD">
          <w:delText xml:space="preserve"> spacing to your paragraph rule. This will automatically add a natural definition to each paragraph without the need for adding in hard return breaks (</w:delText>
        </w:r>
        <w:r w:rsidDel="00206DBD">
          <w:rPr>
            <w:rStyle w:val="CodeInTextPACKT"/>
          </w:rPr>
          <w:delText>&lt;br /&gt;</w:delText>
        </w:r>
        <w:r w:rsidDel="00206DBD">
          <w:delText xml:space="preserve">). You'll need to experiment with this on your own, as each font family will work with different </w:delText>
        </w:r>
        <w:r w:rsidDel="00206DBD">
          <w:rPr>
            <w:rStyle w:val="CodeInTextPACKT"/>
          </w:rPr>
          <w:delText xml:space="preserve">line-height </w:delText>
        </w:r>
        <w:r w:rsidDel="00206DBD">
          <w:delText xml:space="preserve">settings and </w:delText>
        </w:r>
        <w:r w:rsidDel="00206DBD">
          <w:rPr>
            <w:rStyle w:val="CodeInTextPACKT"/>
          </w:rPr>
          <w:delText>font-sizes</w:delText>
        </w:r>
        <w:r w:rsidDel="00206DBD">
          <w:delText>.</w:delText>
        </w:r>
      </w:del>
    </w:p>
    <w:p w:rsidR="0067667F" w:rsidDel="00206DBD" w:rsidRDefault="006F6683">
      <w:pPr>
        <w:pStyle w:val="Standard"/>
        <w:rPr>
          <w:del w:id="1295" w:author="Rachel McCollin" w:date="2012-11-22T10:48:00Z"/>
        </w:rPr>
      </w:pPr>
      <w:del w:id="1296" w:author="Rachel McCollin" w:date="2012-11-22T10:48:00Z">
        <w:r w:rsidDel="00206DBD">
          <w:delText xml:space="preserve">Many of the links in our theme are going to be custom designed, based on the </w:delText>
        </w:r>
        <w:r w:rsidDel="00206DBD">
          <w:rPr>
            <w:rStyle w:val="CodeInTextPACKT"/>
          </w:rPr>
          <w:delText>nav</w:delText>
        </w:r>
        <w:r w:rsidDel="00206DBD">
          <w:delText xml:space="preserve"> tag's </w:delText>
        </w:r>
        <w:r w:rsidDel="00206DBD">
          <w:rPr>
            <w:rStyle w:val="CodeInTextPACKT"/>
          </w:rPr>
          <w:delText>id</w:delText>
        </w:r>
        <w:r w:rsidDel="00206DBD">
          <w:delText xml:space="preserve"> attribute they are located in. Still, I've gone ahead and decided to adjust my basic link or a:href settings. I like my links to be bold and like them to stand out, but they should not have a distracting underline. However, I do feel the underline is an essential part of what people expect a link to have, so if they do decide to move the mouse over to any of the bold text, an underline will appear and they'll immediately know it's a link.</w:delText>
        </w:r>
      </w:del>
    </w:p>
    <w:p w:rsidR="0067667F" w:rsidDel="00206DBD" w:rsidRDefault="006F6683">
      <w:pPr>
        <w:pStyle w:val="Standard"/>
        <w:rPr>
          <w:del w:id="1297" w:author="Rachel McCollin" w:date="2012-11-22T10:48:00Z"/>
        </w:rPr>
      </w:pPr>
      <w:del w:id="1298" w:author="Rachel McCollin" w:date="2012-11-22T10:48:00Z">
        <w:r w:rsidDel="00206DBD">
          <w:delText>I've set the font-weight and text-decoration properties for my links by using the following code:</w:delText>
        </w:r>
      </w:del>
    </w:p>
    <w:p w:rsidR="0067667F" w:rsidDel="00206DBD" w:rsidRDefault="006F6683">
      <w:pPr>
        <w:pStyle w:val="CodePACKT"/>
        <w:rPr>
          <w:del w:id="1299" w:author="Rachel McCollin" w:date="2012-11-22T10:48:00Z"/>
        </w:rPr>
      </w:pPr>
      <w:del w:id="1300" w:author="Rachel McCollin" w:date="2012-11-22T10:48:00Z">
        <w:r w:rsidDel="00206DBD">
          <w:delText>...</w:delText>
        </w:r>
      </w:del>
    </w:p>
    <w:p w:rsidR="0067667F" w:rsidDel="00206DBD" w:rsidRDefault="006F6683">
      <w:pPr>
        <w:pStyle w:val="CodePACKT"/>
        <w:rPr>
          <w:del w:id="1301" w:author="Rachel McCollin" w:date="2012-11-22T10:48:00Z"/>
        </w:rPr>
      </w:pPr>
      <w:del w:id="1302" w:author="Rachel McCollin" w:date="2012-11-22T10:48:00Z">
        <w:r w:rsidDel="00206DBD">
          <w:delText xml:space="preserve">a {font-family: Helvetica, Arial, sans-serif; font-size: 100%; color: #666; </w:delText>
        </w:r>
        <w:r w:rsidDel="00206DBD">
          <w:rPr>
            <w:rStyle w:val="BoldPACKT"/>
          </w:rPr>
          <w:delText>font-weight: 100; text-decoration: none;</w:delText>
        </w:r>
        <w:r w:rsidDel="00206DBD">
          <w:delText>}</w:delText>
        </w:r>
      </w:del>
    </w:p>
    <w:p w:rsidR="0067667F" w:rsidDel="00206DBD" w:rsidRDefault="006F6683">
      <w:pPr>
        <w:pStyle w:val="CodePACKT"/>
        <w:rPr>
          <w:del w:id="1303" w:author="Rachel McCollin" w:date="2012-11-22T10:48:00Z"/>
        </w:rPr>
      </w:pPr>
      <w:del w:id="1304" w:author="Rachel McCollin" w:date="2012-11-22T10:48:00Z">
        <w:r w:rsidDel="00206DBD">
          <w:delText xml:space="preserve">a:hover { color: #444; </w:delText>
        </w:r>
        <w:r w:rsidDel="00206DBD">
          <w:rPr>
            <w:rStyle w:val="BoldPACKT"/>
          </w:rPr>
          <w:delText>text-decoration: underline;</w:delText>
        </w:r>
        <w:r w:rsidDel="00206DBD">
          <w:delText>}</w:delText>
        </w:r>
        <w:r w:rsidDel="00206DBD">
          <w:tab/>
        </w:r>
      </w:del>
    </w:p>
    <w:p w:rsidR="0067667F" w:rsidDel="00206DBD" w:rsidRDefault="006F6683">
      <w:pPr>
        <w:pStyle w:val="CodeEndPACKT"/>
        <w:rPr>
          <w:del w:id="1305" w:author="Rachel McCollin" w:date="2012-11-22T10:48:00Z"/>
        </w:rPr>
      </w:pPr>
      <w:del w:id="1306" w:author="Rachel McCollin" w:date="2012-11-22T10:48:00Z">
        <w:r w:rsidDel="00206DBD">
          <w:delText>...</w:delText>
        </w:r>
      </w:del>
    </w:p>
    <w:p w:rsidR="0067667F" w:rsidDel="00206DBD" w:rsidRDefault="006F6683">
      <w:pPr>
        <w:pStyle w:val="WJHPackt"/>
        <w:outlineLvl w:val="9"/>
        <w:rPr>
          <w:del w:id="1307" w:author="Rachel McCollin" w:date="2012-11-22T10:48:00Z"/>
        </w:rPr>
      </w:pPr>
      <w:del w:id="1308" w:author="Rachel McCollin" w:date="2012-11-22T10:48:00Z">
        <w:r w:rsidDel="00206DBD">
          <w:delText>What just happened?</w:delText>
        </w:r>
      </w:del>
    </w:p>
    <w:p w:rsidR="0067667F" w:rsidRDefault="006F6683">
      <w:pPr>
        <w:pStyle w:val="Standard"/>
      </w:pPr>
      <w:r>
        <w:t xml:space="preserve">As you can see, in the code examples above, the only </w:t>
      </w:r>
      <w:r>
        <w:rPr>
          <w:rStyle w:val="CodeInTextPACKT"/>
        </w:rPr>
        <w:t>em</w:t>
      </w:r>
      <w:r>
        <w:t xml:space="preserve"> size we used was in the </w:t>
      </w:r>
      <w:r>
        <w:rPr>
          <w:rStyle w:val="CodeInTextPACKT"/>
        </w:rPr>
        <w:t>body</w:t>
      </w:r>
      <w:r>
        <w:t xml:space="preserve"> rule. The rest of our header, paragraph and other typography based rules rely on upping or downing the font size based on percentages. </w:t>
      </w:r>
      <w:r>
        <w:rPr>
          <w:rStyle w:val="CodeInTextPACKT"/>
        </w:rPr>
        <w:t>100% = 0.9em</w:t>
      </w:r>
      <w:r>
        <w:t xml:space="preserve"> and so </w:t>
      </w:r>
      <w:r>
        <w:rPr>
          <w:rStyle w:val="CodeInTextPACKT"/>
        </w:rPr>
        <w:t>90%</w:t>
      </w:r>
      <w:r>
        <w:t xml:space="preserve"> would size down the font a tad while </w:t>
      </w:r>
      <w:r>
        <w:rPr>
          <w:rStyle w:val="CodeInTextPACKT"/>
        </w:rPr>
        <w:t>280%</w:t>
      </w:r>
      <w:r>
        <w:t xml:space="preserve"> sizes the font up considerably. Now, if our client asks to just "bump down" (or up) the size on everything "a little" all we have to do is change the main </w:t>
      </w:r>
      <w:r>
        <w:rPr>
          <w:rStyle w:val="CodeInTextPACKT"/>
        </w:rPr>
        <w:t>em</w:t>
      </w:r>
      <w:r>
        <w:t xml:space="preserve"> size in the </w:t>
      </w:r>
      <w:r>
        <w:rPr>
          <w:rStyle w:val="CodeInTextPACKT"/>
        </w:rPr>
        <w:t>body</w:t>
      </w:r>
      <w:r>
        <w:t xml:space="preserve"> rule. Everything else will size up or down, relatively based on the percentage we assigned it. Easy!</w:t>
      </w:r>
    </w:p>
    <w:p w:rsidR="0067667F" w:rsidRDefault="006F6683">
      <w:pPr>
        <w:pStyle w:val="Standard"/>
        <w:rPr>
          <w:ins w:id="1309" w:author="Rachel McCollin" w:date="2012-11-22T10:49:00Z"/>
        </w:rPr>
      </w:pPr>
      <w:r>
        <w:t xml:space="preserve">We then moved on to using percentages to help us with the </w:t>
      </w:r>
      <w:r>
        <w:rPr>
          <w:rStyle w:val="CodeInTextPACKT"/>
        </w:rPr>
        <w:t>line-height</w:t>
      </w:r>
      <w:r>
        <w:t xml:space="preserve"> property and also made sure our </w:t>
      </w:r>
      <w:r>
        <w:rPr>
          <w:rStyle w:val="CodeInTextPACKT"/>
        </w:rPr>
        <w:t>a href</w:t>
      </w:r>
      <w:r>
        <w:t xml:space="preserve"> links stand out with a different </w:t>
      </w:r>
      <w:r>
        <w:rPr>
          <w:rStyle w:val="CodeInTextPACKT"/>
        </w:rPr>
        <w:t>font-family</w:t>
      </w:r>
      <w:r>
        <w:t xml:space="preserve">, yet still have the familiar underline appear on </w:t>
      </w:r>
      <w:r>
        <w:rPr>
          <w:rStyle w:val="CodeInTextPACKT"/>
        </w:rPr>
        <w:t>:hover</w:t>
      </w:r>
      <w:r>
        <w:t>.</w:t>
      </w:r>
    </w:p>
    <w:p w:rsidR="00206DBD" w:rsidRDefault="00206DBD">
      <w:pPr>
        <w:pStyle w:val="Standard"/>
        <w:numPr>
          <w:ins w:id="1310" w:author="Rachel McCollin" w:date="2012-11-22T10:49:00Z"/>
        </w:numPr>
        <w:rPr>
          <w:ins w:id="1311" w:author="Rachel McCollin" w:date="2012-11-22T10:49:00Z"/>
        </w:rPr>
      </w:pPr>
      <w:ins w:id="1312" w:author="Rachel McCollin" w:date="2012-11-22T10:49:00Z">
        <w:r>
          <w:t xml:space="preserve">Using </w:t>
        </w:r>
        <w:r w:rsidRPr="00B30C77">
          <w:rPr>
            <w:rStyle w:val="CodeInTextPACKT"/>
            <w:rPrChange w:id="1313" w:author="Rachel McCollin" w:date="2012-11-22T14:54:00Z">
              <w:rPr/>
            </w:rPrChange>
          </w:rPr>
          <w:t>ems</w:t>
        </w:r>
        <w:r>
          <w:t xml:space="preserve"> and percentages in </w:t>
        </w:r>
      </w:ins>
      <w:ins w:id="1314" w:author="Rachel McCollin" w:date="2012-11-22T14:43:00Z">
        <w:r w:rsidR="00754ECC">
          <w:t>this</w:t>
        </w:r>
      </w:ins>
      <w:ins w:id="1315" w:author="Rachel McCollin" w:date="2012-11-22T10:49:00Z">
        <w:r>
          <w:t xml:space="preserve"> way is also far better for accessibility than using pixels, as it means that if a user has set their browser to resize text this will be applied across our theme, and not </w:t>
        </w:r>
      </w:ins>
      <w:ins w:id="1316" w:author="Rachel McCollin" w:date="2012-11-22T15:45:00Z">
        <w:r w:rsidR="006F0FCF">
          <w:t xml:space="preserve">be </w:t>
        </w:r>
      </w:ins>
      <w:ins w:id="1317" w:author="Rachel McCollin" w:date="2012-11-22T14:43:00Z">
        <w:r w:rsidR="00754ECC">
          <w:t>overridden</w:t>
        </w:r>
      </w:ins>
      <w:ins w:id="1318" w:author="Rachel McCollin" w:date="2012-11-22T10:49:00Z">
        <w:r>
          <w:t xml:space="preserve"> by any </w:t>
        </w:r>
      </w:ins>
      <w:ins w:id="1319" w:author="Rachel McCollin" w:date="2012-11-22T10:50:00Z">
        <w:r>
          <w:t>pixel-based text styling.</w:t>
        </w:r>
      </w:ins>
    </w:p>
    <w:p w:rsidR="00206DBD" w:rsidDel="00206DBD" w:rsidRDefault="00206DBD">
      <w:pPr>
        <w:pStyle w:val="Standard"/>
        <w:numPr>
          <w:ins w:id="1320" w:author="Rachel McCollin" w:date="2012-11-22T10:49:00Z"/>
        </w:numPr>
        <w:rPr>
          <w:del w:id="1321" w:author="Rachel McCollin" w:date="2012-11-22T10:50:00Z"/>
        </w:rPr>
      </w:pPr>
    </w:p>
    <w:p w:rsidR="0067667F" w:rsidRDefault="006F6683">
      <w:pPr>
        <w:pStyle w:val="Standard"/>
      </w:pPr>
      <w:del w:id="1322" w:author="Rachel McCollin" w:date="2012-11-22T10:50:00Z">
        <w:r w:rsidDel="00E72368">
          <w:delText>There's just one other minor type of text that I usually like to handle at this point, even though, technically, it doesn't have to do with typography</w:delText>
        </w:r>
      </w:del>
      <w:ins w:id="1323" w:author="Rachel McCollin" w:date="2012-11-22T10:50:00Z">
        <w:r w:rsidR="00E72368">
          <w:t>The final stage in styling our text is to deal with text we want to hide from browsers with CSS turned on, while making them visible to screen readers and search engine bots.</w:t>
        </w:r>
      </w:ins>
      <w:del w:id="1324" w:author="Rachel McCollin" w:date="2012-11-22T15:45:00Z">
        <w:r w:rsidDel="006F0FCF">
          <w:delText>.</w:delText>
        </w:r>
      </w:del>
    </w:p>
    <w:p w:rsidR="0067667F" w:rsidRDefault="006F6683">
      <w:pPr>
        <w:pStyle w:val="TFAPackt"/>
        <w:outlineLvl w:val="9"/>
      </w:pPr>
      <w:r>
        <w:t>Time for action: Handling search engine bots/screen reader text:</w:t>
      </w:r>
    </w:p>
    <w:p w:rsidR="00E72368" w:rsidRDefault="006F6683">
      <w:pPr>
        <w:pStyle w:val="Standard"/>
        <w:rPr>
          <w:ins w:id="1325" w:author="Rachel McCollin" w:date="2012-11-22T10:51:00Z"/>
        </w:rPr>
      </w:pPr>
      <w:r>
        <w:t xml:space="preserve">You'll note in the HTML5 markup, </w:t>
      </w:r>
      <w:ins w:id="1326" w:author="Rachel McCollin" w:date="2012-11-22T10:51:00Z">
        <w:r w:rsidR="00E72368">
          <w:t>we</w:t>
        </w:r>
      </w:ins>
      <w:del w:id="1327" w:author="Rachel McCollin" w:date="2012-11-22T10:51:00Z">
        <w:r w:rsidDel="00E72368">
          <w:delText>I</w:delText>
        </w:r>
      </w:del>
      <w:r>
        <w:t xml:space="preserve"> have several headers and </w:t>
      </w:r>
      <w:r>
        <w:rPr>
          <w:rStyle w:val="CodeInTextPACKT"/>
        </w:rPr>
        <w:t>hgroups</w:t>
      </w:r>
      <w:r>
        <w:t xml:space="preserve"> assigned a class called </w:t>
      </w:r>
      <w:ins w:id="1328" w:author="Rachel McCollin" w:date="2012-11-22T15:45:00Z">
        <w:r w:rsidR="00284D1B">
          <w:t>.</w:t>
        </w:r>
      </w:ins>
      <w:r>
        <w:rPr>
          <w:rStyle w:val="CodeInTextPACKT"/>
        </w:rPr>
        <w:t>screen-text</w:t>
      </w:r>
      <w:r>
        <w:t xml:space="preserve">. This is text that </w:t>
      </w:r>
      <w:del w:id="1329" w:author="Rachel McCollin" w:date="2012-11-22T10:51:00Z">
        <w:r w:rsidDel="00E72368">
          <w:delText>I don't intend a user who's</w:delText>
        </w:r>
      </w:del>
      <w:ins w:id="1330" w:author="Rachel McCollin" w:date="2012-11-22T10:51:00Z">
        <w:r w:rsidR="00E72368">
          <w:t>users</w:t>
        </w:r>
      </w:ins>
      <w:r>
        <w:t xml:space="preserve"> viewing the styled site in a browser </w:t>
      </w:r>
      <w:del w:id="1331" w:author="Rachel McCollin" w:date="2012-11-22T10:51:00Z">
        <w:r w:rsidDel="00E72368">
          <w:delText xml:space="preserve">to </w:delText>
        </w:r>
      </w:del>
      <w:ins w:id="1332" w:author="Rachel McCollin" w:date="2012-11-22T10:51:00Z">
        <w:r w:rsidR="00E72368">
          <w:t xml:space="preserve">won’t </w:t>
        </w:r>
      </w:ins>
      <w:r>
        <w:t xml:space="preserve">see but makes things clear for text screen readers and may have some SEO benefits. </w:t>
      </w:r>
      <w:ins w:id="1333" w:author="Rachel McCollin" w:date="2012-11-22T10:51:00Z">
        <w:r w:rsidR="00E72368">
          <w:t>Let’s add the styling for it.</w:t>
        </w:r>
      </w:ins>
    </w:p>
    <w:p w:rsidR="00B30C77" w:rsidRDefault="006F6683">
      <w:pPr>
        <w:pStyle w:val="NumberedBulletPACKT"/>
        <w:numPr>
          <w:ins w:id="1334" w:author="Rachel McCollin" w:date="2012-11-22T10:52:00Z"/>
        </w:numPr>
        <w:pPrChange w:id="1335" w:author="Rachel McCollin" w:date="2012-11-22T10:52:00Z">
          <w:pPr>
            <w:pStyle w:val="Standard"/>
          </w:pPr>
        </w:pPrChange>
      </w:pPr>
      <w:del w:id="1336" w:author="Rachel McCollin" w:date="2012-11-22T10:52:00Z">
        <w:r w:rsidDel="00E72368">
          <w:delText>I simply move this text out of the way with a quick class</w:delText>
        </w:r>
      </w:del>
      <w:ins w:id="1337" w:author="Rachel McCollin" w:date="2012-11-22T10:52:00Z">
        <w:r w:rsidR="00E72368">
          <w:t xml:space="preserve">In the </w:t>
        </w:r>
        <w:r w:rsidR="00E72368" w:rsidRPr="00B30C77">
          <w:rPr>
            <w:rStyle w:val="CodeInTextPACKT"/>
            <w:rPrChange w:id="1338" w:author="Rachel McCollin" w:date="2012-11-22T14:54:00Z">
              <w:rPr/>
            </w:rPrChange>
          </w:rPr>
          <w:t>TYPOGRAPHY</w:t>
        </w:r>
        <w:r w:rsidR="00E72368">
          <w:t xml:space="preserve"> section of your stylesheet, add the following</w:t>
        </w:r>
      </w:ins>
      <w:r>
        <w:t>:</w:t>
      </w:r>
    </w:p>
    <w:p w:rsidR="0067667F" w:rsidDel="00E72368" w:rsidRDefault="006F6683">
      <w:pPr>
        <w:pStyle w:val="CodePACKT"/>
        <w:rPr>
          <w:del w:id="1339" w:author="Rachel McCollin" w:date="2012-11-22T10:52:00Z"/>
        </w:rPr>
      </w:pPr>
      <w:del w:id="1340" w:author="Rachel McCollin" w:date="2012-11-22T10:52:00Z">
        <w:r w:rsidDel="00E72368">
          <w:delText>...</w:delText>
        </w:r>
      </w:del>
    </w:p>
    <w:p w:rsidR="0067667F" w:rsidRDefault="006F6683">
      <w:pPr>
        <w:pStyle w:val="CodePACKT"/>
      </w:pPr>
      <w:r>
        <w:t>/* Text meant only for screen readers */</w:t>
      </w:r>
    </w:p>
    <w:p w:rsidR="00E72368" w:rsidRDefault="006F6683">
      <w:pPr>
        <w:pStyle w:val="CodePACKT"/>
        <w:rPr>
          <w:ins w:id="1341" w:author="Rachel McCollin" w:date="2012-11-22T10:52:00Z"/>
        </w:rPr>
      </w:pPr>
      <w:r>
        <w:t>.screen-text{</w:t>
      </w:r>
    </w:p>
    <w:p w:rsidR="00E72368" w:rsidRDefault="00E72368">
      <w:pPr>
        <w:pStyle w:val="CodePACKT"/>
        <w:numPr>
          <w:ins w:id="1342" w:author="Rachel McCollin" w:date="2012-11-22T10:52:00Z"/>
        </w:numPr>
        <w:rPr>
          <w:ins w:id="1343" w:author="Rachel McCollin" w:date="2012-11-22T10:52:00Z"/>
          <w:b/>
          <w:bCs/>
        </w:rPr>
      </w:pPr>
      <w:ins w:id="1344" w:author="Rachel McCollin" w:date="2012-11-22T10:52:00Z">
        <w:r>
          <w:tab/>
        </w:r>
      </w:ins>
      <w:r w:rsidR="006F6683">
        <w:rPr>
          <w:b/>
          <w:bCs/>
        </w:rPr>
        <w:t>position: absolute;</w:t>
      </w:r>
    </w:p>
    <w:p w:rsidR="00E72368" w:rsidRDefault="00E72368">
      <w:pPr>
        <w:pStyle w:val="CodePACKT"/>
        <w:numPr>
          <w:ins w:id="1345" w:author="Rachel McCollin" w:date="2012-11-22T10:52:00Z"/>
        </w:numPr>
        <w:rPr>
          <w:ins w:id="1346" w:author="Rachel McCollin" w:date="2012-11-22T10:52:00Z"/>
          <w:b/>
          <w:bCs/>
        </w:rPr>
      </w:pPr>
      <w:ins w:id="1347" w:author="Rachel McCollin" w:date="2012-11-22T10:52:00Z">
        <w:r>
          <w:rPr>
            <w:b/>
            <w:bCs/>
          </w:rPr>
          <w:tab/>
        </w:r>
      </w:ins>
      <w:r w:rsidR="006F6683">
        <w:rPr>
          <w:b/>
          <w:bCs/>
        </w:rPr>
        <w:t>left: -5000em;</w:t>
      </w:r>
    </w:p>
    <w:p w:rsidR="0067667F" w:rsidRDefault="006F6683">
      <w:pPr>
        <w:pStyle w:val="CodePACKT"/>
        <w:numPr>
          <w:ins w:id="1348" w:author="Rachel McCollin" w:date="2012-11-22T10:52:00Z"/>
        </w:numPr>
        <w:rPr>
          <w:ins w:id="1349" w:author="Rachel McCollin" w:date="2012-11-22T10:52:00Z"/>
        </w:rPr>
      </w:pPr>
      <w:r>
        <w:t>}</w:t>
      </w:r>
    </w:p>
    <w:p w:rsidR="00B30C77" w:rsidRDefault="00E72368">
      <w:pPr>
        <w:pStyle w:val="NumberedBulletPACKT"/>
        <w:numPr>
          <w:ins w:id="1350" w:author="Rachel McCollin" w:date="2012-11-22T10:52:00Z"/>
        </w:numPr>
        <w:pPrChange w:id="1351" w:author="Rachel McCollin" w:date="2012-11-22T10:52:00Z">
          <w:pPr>
            <w:pStyle w:val="CodePACKT"/>
          </w:pPr>
        </w:pPrChange>
      </w:pPr>
      <w:ins w:id="1352" w:author="Rachel McCollin" w:date="2012-11-22T10:52:00Z">
        <w:r>
          <w:t xml:space="preserve">Save your </w:t>
        </w:r>
        <w:r w:rsidRPr="00B30C77">
          <w:rPr>
            <w:rStyle w:val="CodeInTextPACKT"/>
            <w:rPrChange w:id="1353" w:author="Rachel McCollin" w:date="2012-11-22T14:54:00Z">
              <w:rPr/>
            </w:rPrChange>
          </w:rPr>
          <w:t>style.css</w:t>
        </w:r>
        <w:r>
          <w:t xml:space="preserve"> file.</w:t>
        </w:r>
      </w:ins>
    </w:p>
    <w:p w:rsidR="0067667F" w:rsidDel="00E72368" w:rsidRDefault="006F6683">
      <w:pPr>
        <w:pStyle w:val="CodePACKT"/>
        <w:rPr>
          <w:del w:id="1354" w:author="Rachel McCollin" w:date="2012-11-22T10:52:00Z"/>
        </w:rPr>
      </w:pPr>
      <w:del w:id="1355" w:author="Rachel McCollin" w:date="2012-11-22T10:52:00Z">
        <w:r w:rsidDel="00E72368">
          <w:delText>...</w:delText>
        </w:r>
      </w:del>
    </w:p>
    <w:p w:rsidR="0067667F" w:rsidRDefault="006F6683">
      <w:pPr>
        <w:pStyle w:val="WJHPackt"/>
        <w:outlineLvl w:val="9"/>
      </w:pPr>
      <w:r>
        <w:t>What just happened?</w:t>
      </w:r>
    </w:p>
    <w:p w:rsidR="0067667F" w:rsidRDefault="006F6683">
      <w:pPr>
        <w:pStyle w:val="Standard"/>
      </w:pPr>
      <w:del w:id="1356" w:author="Rachel McCollin" w:date="2012-11-22T10:52:00Z">
        <w:r w:rsidDel="00C81562">
          <w:delText>The above</w:delText>
        </w:r>
      </w:del>
      <w:ins w:id="1357" w:author="Rachel McCollin" w:date="2012-11-22T10:52:00Z">
        <w:r w:rsidR="00C81562">
          <w:t>We added some</w:t>
        </w:r>
      </w:ins>
      <w:r>
        <w:t xml:space="preserve"> property settings </w:t>
      </w:r>
      <w:del w:id="1358" w:author="Rachel McCollin" w:date="2012-11-22T10:52:00Z">
        <w:r w:rsidDel="00C81562">
          <w:delText xml:space="preserve">simply </w:delText>
        </w:r>
      </w:del>
      <w:ins w:id="1359" w:author="Rachel McCollin" w:date="2012-11-22T10:52:00Z">
        <w:r w:rsidR="00C81562">
          <w:t xml:space="preserve">to </w:t>
        </w:r>
      </w:ins>
      <w:r>
        <w:t xml:space="preserve">move any text that has the </w:t>
      </w:r>
      <w:r>
        <w:rPr>
          <w:rStyle w:val="CodeInTextPACKT"/>
        </w:rPr>
        <w:t>.screen-text</w:t>
      </w:r>
      <w:r>
        <w:t xml:space="preserve"> class assigned to it, </w:t>
      </w:r>
      <w:r>
        <w:rPr>
          <w:rStyle w:val="CodeInTextPACKT"/>
        </w:rPr>
        <w:t>5000 em</w:t>
      </w:r>
      <w:r>
        <w:t xml:space="preserve"> units to the </w:t>
      </w:r>
      <w:r>
        <w:rPr>
          <w:rStyle w:val="ItalicsPACKT"/>
        </w:rPr>
        <w:t>left</w:t>
      </w:r>
      <w:r>
        <w:t xml:space="preserve">. Assuming most people have a screen that's smaller than </w:t>
      </w:r>
      <w:r>
        <w:rPr>
          <w:rStyle w:val="CodeInTextPACKT"/>
        </w:rPr>
        <w:t>5000ems</w:t>
      </w:r>
      <w:r>
        <w:t xml:space="preserve">, </w:t>
      </w:r>
      <w:del w:id="1360" w:author="Rachel McCollin" w:date="2012-11-22T10:53:00Z">
        <w:r w:rsidDel="00C81562">
          <w:delText xml:space="preserve">I'm good (once wall-sized high-definition monitors start costing as little as $300 bucks, I may need to add a few thousand more </w:delText>
        </w:r>
        <w:r w:rsidDel="00C81562">
          <w:rPr>
            <w:rStyle w:val="CodeInTextPACKT"/>
          </w:rPr>
          <w:delText>ems</w:delText>
        </w:r>
        <w:r w:rsidDel="00C81562">
          <w:delText xml:space="preserve"> to this)</w:delText>
        </w:r>
      </w:del>
      <w:ins w:id="1361" w:author="Rachel McCollin" w:date="2012-11-22T10:53:00Z">
        <w:r w:rsidR="00C81562">
          <w:t>this will, be hidden from view</w:t>
        </w:r>
      </w:ins>
      <w:r>
        <w:t>.</w:t>
      </w:r>
    </w:p>
    <w:p w:rsidR="0067667F" w:rsidRDefault="006F6683">
      <w:pPr>
        <w:pStyle w:val="Standard"/>
      </w:pPr>
      <w:r>
        <w:t xml:space="preserve">Let's take a look at our basic </w:t>
      </w:r>
      <w:del w:id="1362" w:author="Rachel McCollin" w:date="2012-11-22T10:53:00Z">
        <w:r w:rsidDel="00C81562">
          <w:delText xml:space="preserve">typography </w:delText>
        </w:r>
      </w:del>
      <w:ins w:id="1363" w:author="Rachel McCollin" w:date="2012-11-22T10:53:00Z">
        <w:r w:rsidR="00C81562">
          <w:t xml:space="preserve">text styling </w:t>
        </w:r>
      </w:ins>
      <w:r>
        <w:t>so far. The following image shows our mockup starting to take shape</w:t>
      </w:r>
      <w:del w:id="1364" w:author="Rachel McCollin" w:date="2012-11-22T10:53:00Z">
        <w:r w:rsidDel="00C81562">
          <w:delText xml:space="preserve"> with our typography choices</w:delText>
        </w:r>
      </w:del>
      <w:r>
        <w:t>:</w:t>
      </w:r>
    </w:p>
    <w:p w:rsidR="00B30C77" w:rsidRDefault="00EA4544">
      <w:pPr>
        <w:pStyle w:val="FigurePACKT"/>
        <w:pPrChange w:id="1365" w:author="Rachel McCollin" w:date="2012-11-22T10:54:00Z">
          <w:pPr>
            <w:pStyle w:val="Standard"/>
          </w:pPr>
        </w:pPrChange>
      </w:pPr>
      <w:r>
        <w:rPr>
          <w:noProof/>
          <w:lang w:val="en-US"/>
        </w:rPr>
        <w:drawing>
          <wp:inline distT="0" distB="0" distL="0" distR="0">
            <wp:extent cx="2157730" cy="2967990"/>
            <wp:effectExtent l="25400" t="0" r="127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14"/>
                    <pic:cNvPicPr>
                      <a:picLocks noChangeAspect="1" noChangeArrowheads="1"/>
                    </pic:cNvPicPr>
                  </pic:nvPicPr>
                  <pic:blipFill>
                    <a:blip r:embed="rId13" cstate="print">
                      <a:extLst>
                        <a:ext uri="{28A0092B-C50C-407E-A947-70E740481C1C}">
                          <a14:useLocalDpi xmlns:mo="http://schemas.microsoft.com/office/mac/office/2008/main" xmlns:ve="http://schemas.openxmlformats.org/markup-compatibility/2006" xmlns:mv="urn:schemas-microsoft-com:mac:vml"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2157730" cy="2967990"/>
                    </a:xfrm>
                    <a:prstGeom prst="rect">
                      <a:avLst/>
                    </a:prstGeom>
                    <a:noFill/>
                    <a:ln>
                      <a:noFill/>
                    </a:ln>
                  </pic:spPr>
                </pic:pic>
              </a:graphicData>
            </a:graphic>
          </wp:inline>
        </w:drawing>
      </w:r>
    </w:p>
    <w:p w:rsidR="0067667F" w:rsidRDefault="006F6683">
      <w:pPr>
        <w:pStyle w:val="LayoutInformationPACKT"/>
      </w:pPr>
      <w:r>
        <w:t>4224OS-02-06-basic-text-formatted.png</w:t>
      </w:r>
    </w:p>
    <w:p w:rsidR="0067667F" w:rsidDel="00C81562" w:rsidRDefault="006F6683">
      <w:pPr>
        <w:pStyle w:val="TipHeadingPACKT"/>
        <w:rPr>
          <w:del w:id="1366" w:author="Rachel McCollin" w:date="2012-11-22T10:54:00Z"/>
        </w:rPr>
      </w:pPr>
      <w:commentRangeStart w:id="1367"/>
      <w:del w:id="1368" w:author="Rachel McCollin" w:date="2012-11-22T10:54:00Z">
        <w:r w:rsidDel="00C81562">
          <w:delText>Remember:</w:delText>
        </w:r>
        <w:commentRangeEnd w:id="1367"/>
        <w:r w:rsidR="00530401" w:rsidDel="00C81562">
          <w:rPr>
            <w:rStyle w:val="CommentReference"/>
            <w:rFonts w:ascii="Times New Roman" w:eastAsia="Arial" w:hAnsi="Times New Roman" w:cs="Tahoma"/>
            <w:b w:val="0"/>
          </w:rPr>
          <w:commentReference w:id="1367"/>
        </w:r>
      </w:del>
    </w:p>
    <w:p w:rsidR="00B30C77" w:rsidRDefault="006F6683">
      <w:pPr>
        <w:pStyle w:val="TipwithoutheadingPACKT"/>
        <w:pPrChange w:id="1369" w:author="Rachel McCollin" w:date="2012-11-22T10:54:00Z">
          <w:pPr>
            <w:pStyle w:val="TipPACKT"/>
          </w:pPr>
        </w:pPrChange>
      </w:pPr>
      <w:r>
        <w:t>If you don't like how your text looks here, then a bunch of graphics, columns, and layout adjustments won't help! Take your time getting the text to look nice and read well now. You'll have less edits and tweaks to make later.</w:t>
      </w:r>
    </w:p>
    <w:p w:rsidR="0067667F" w:rsidRDefault="006F6683" w:rsidP="004A62D9">
      <w:pPr>
        <w:pStyle w:val="Heading2"/>
      </w:pPr>
      <w:r>
        <w:t>Setting up our layout with CSS</w:t>
      </w:r>
      <w:del w:id="1370" w:author="Rachel McCollin" w:date="2012-11-22T10:54:00Z">
        <w:r w:rsidDel="004A62D9">
          <w:delText>:</w:delText>
        </w:r>
      </w:del>
    </w:p>
    <w:p w:rsidR="0067667F" w:rsidRDefault="006F6683">
      <w:pPr>
        <w:pStyle w:val="Standard"/>
      </w:pPr>
      <w:r>
        <w:t xml:space="preserve">Now that we've got our initial typography set up, let's start making this stuff look like our sketch! First up, </w:t>
      </w:r>
      <w:del w:id="1371" w:author="Rachel McCollin" w:date="2012-11-22T10:56:00Z">
        <w:r w:rsidDel="004A62D9">
          <w:delText xml:space="preserve">we'll want to be prepared for any device by </w:delText>
        </w:r>
      </w:del>
      <w:del w:id="1372" w:author="Rachel McCollin" w:date="2012-11-22T10:55:00Z">
        <w:r w:rsidDel="004A62D9">
          <w:delText>placing in our layout framework</w:delText>
        </w:r>
      </w:del>
      <w:ins w:id="1373" w:author="Rachel McCollin" w:date="2012-11-22T10:56:00Z">
        <w:r w:rsidR="004A62D9">
          <w:t xml:space="preserve">we’ll add a call to the </w:t>
        </w:r>
        <w:r w:rsidR="004A62D9" w:rsidRPr="00B30C77">
          <w:rPr>
            <w:rStyle w:val="CodeInTextPACKT"/>
            <w:rPrChange w:id="1374" w:author="Rachel McCollin" w:date="2012-11-22T14:54:00Z">
              <w:rPr/>
            </w:rPrChange>
          </w:rPr>
          <w:t>layout-core</w:t>
        </w:r>
        <w:r w:rsidR="004A62D9">
          <w:t xml:space="preserve"> </w:t>
        </w:r>
      </w:ins>
      <w:ins w:id="1375" w:author="Rachel McCollin" w:date="2012-11-22T14:42:00Z">
        <w:r w:rsidR="00754ECC">
          <w:t>stylesheet</w:t>
        </w:r>
      </w:ins>
      <w:ins w:id="1376" w:author="Rachel McCollin" w:date="2012-11-22T10:56:00Z">
        <w:r w:rsidR="004A62D9">
          <w:t xml:space="preserve"> to give our theme some basic layout styling.</w:t>
        </w:r>
      </w:ins>
      <w:del w:id="1377" w:author="Rachel McCollin" w:date="2012-11-22T10:56:00Z">
        <w:r w:rsidDel="004A62D9">
          <w:delText>.</w:delText>
        </w:r>
      </w:del>
    </w:p>
    <w:p w:rsidR="0067667F" w:rsidRDefault="006F6683">
      <w:pPr>
        <w:pStyle w:val="TFAPackt"/>
        <w:outlineLvl w:val="9"/>
      </w:pPr>
      <w:r>
        <w:t xml:space="preserve">Time for action – referencing our </w:t>
      </w:r>
      <w:ins w:id="1378" w:author="Rachel McCollin" w:date="2012-11-22T10:56:00Z">
        <w:r w:rsidR="004A62D9">
          <w:t>l</w:t>
        </w:r>
      </w:ins>
      <w:del w:id="1379" w:author="Rachel McCollin" w:date="2012-11-22T10:56:00Z">
        <w:r w:rsidDel="004A62D9">
          <w:delText>L</w:delText>
        </w:r>
      </w:del>
      <w:r>
        <w:t>ayout core to set up or positions</w:t>
      </w:r>
    </w:p>
    <w:p w:rsidR="004A62D9" w:rsidRDefault="006F6683">
      <w:pPr>
        <w:pStyle w:val="Standard"/>
        <w:rPr>
          <w:ins w:id="1380" w:author="Rachel McCollin" w:date="2012-11-22T10:56:00Z"/>
        </w:rPr>
      </w:pPr>
      <w:del w:id="1381" w:author="Rachel McCollin" w:date="2012-11-22T15:45:00Z">
        <w:r w:rsidDel="00284D1B">
          <w:delText>First up we'll need to</w:delText>
        </w:r>
      </w:del>
      <w:ins w:id="1382" w:author="Rachel McCollin" w:date="2012-11-22T15:45:00Z">
        <w:r w:rsidR="00284D1B">
          <w:t>Let’s</w:t>
        </w:r>
      </w:ins>
      <w:r>
        <w:t xml:space="preserve"> make sure our style sheet references the layout core. </w:t>
      </w:r>
    </w:p>
    <w:p w:rsidR="00B30C77" w:rsidRDefault="004A62D9">
      <w:pPr>
        <w:pStyle w:val="NumberedBulletPACKT"/>
        <w:numPr>
          <w:ins w:id="1383" w:author="Rachel McCollin" w:date="2012-11-22T10:57:00Z"/>
        </w:numPr>
        <w:rPr>
          <w:ins w:id="1384" w:author="Rachel McCollin" w:date="2012-11-22T10:56:00Z"/>
        </w:rPr>
        <w:pPrChange w:id="1385" w:author="Rachel McCollin" w:date="2012-11-22T10:57:00Z">
          <w:pPr>
            <w:pStyle w:val="Standard"/>
          </w:pPr>
        </w:pPrChange>
      </w:pPr>
      <w:ins w:id="1386" w:author="Rachel McCollin" w:date="2012-11-22T10:56:00Z">
        <w:r>
          <w:t>At the very top of your stylesheet, add the following code:</w:t>
        </w:r>
      </w:ins>
    </w:p>
    <w:p w:rsidR="0067667F" w:rsidDel="004A62D9" w:rsidRDefault="006F6683">
      <w:pPr>
        <w:pStyle w:val="Standard"/>
        <w:numPr>
          <w:ins w:id="1387" w:author="Rachel McCollin" w:date="2012-11-22T10:56:00Z"/>
        </w:numPr>
        <w:rPr>
          <w:del w:id="1388" w:author="Rachel McCollin" w:date="2012-11-22T10:57:00Z"/>
        </w:rPr>
      </w:pPr>
      <w:del w:id="1389" w:author="Rachel McCollin" w:date="2012-11-22T10:57:00Z">
        <w:r w:rsidDel="004A62D9">
          <w:delText>We'll do this by adding this code just under our theme information:</w:delText>
        </w:r>
      </w:del>
    </w:p>
    <w:p w:rsidR="0067667F" w:rsidDel="004A62D9" w:rsidRDefault="006F6683">
      <w:pPr>
        <w:pStyle w:val="CodePACKT"/>
        <w:rPr>
          <w:del w:id="1390" w:author="Rachel McCollin" w:date="2012-11-22T10:57:00Z"/>
        </w:rPr>
      </w:pPr>
      <w:del w:id="1391" w:author="Rachel McCollin" w:date="2012-11-22T10:57:00Z">
        <w:r w:rsidDel="004A62D9">
          <w:delText>...</w:delText>
        </w:r>
      </w:del>
    </w:p>
    <w:p w:rsidR="0067667F" w:rsidRDefault="006F6683">
      <w:pPr>
        <w:pStyle w:val="CodePACKT"/>
      </w:pPr>
      <w:r>
        <w:t>/*</w:t>
      </w:r>
    </w:p>
    <w:p w:rsidR="0067667F" w:rsidRDefault="006F6683">
      <w:pPr>
        <w:pStyle w:val="CodePACKT"/>
      </w:pPr>
      <w:r>
        <w:t xml:space="preserve"> ---------------------------------------------------</w:t>
      </w:r>
    </w:p>
    <w:p w:rsidR="0067667F" w:rsidRDefault="006F6683">
      <w:pPr>
        <w:pStyle w:val="CodePACKT"/>
      </w:pPr>
      <w:r>
        <w:t>|NOTE: This style sheet leverages: layout-core.css. |</w:t>
      </w:r>
    </w:p>
    <w:p w:rsidR="0067667F" w:rsidRDefault="006F6683">
      <w:pPr>
        <w:pStyle w:val="CodePACKT"/>
      </w:pPr>
      <w:r>
        <w:t xml:space="preserve"> ---------------------------------------------------</w:t>
      </w:r>
    </w:p>
    <w:p w:rsidR="0067667F" w:rsidRDefault="006F6683">
      <w:pPr>
        <w:pStyle w:val="CodePACKT"/>
      </w:pPr>
      <w:r>
        <w:t>*/</w:t>
      </w:r>
    </w:p>
    <w:p w:rsidR="0067667F" w:rsidRDefault="006F6683">
      <w:pPr>
        <w:pStyle w:val="CodePACKT"/>
      </w:pPr>
      <w:r>
        <w:rPr>
          <w:rStyle w:val="BoldPACKT"/>
        </w:rPr>
        <w:t>@import url(layout-core.css);</w:t>
      </w:r>
    </w:p>
    <w:p w:rsidR="0067667F" w:rsidRDefault="0067667F">
      <w:pPr>
        <w:pStyle w:val="CodePACKT"/>
      </w:pPr>
    </w:p>
    <w:p w:rsidR="004A62D9" w:rsidRDefault="004A62D9" w:rsidP="004A62D9">
      <w:pPr>
        <w:pStyle w:val="NumberedBulletPACKT"/>
        <w:numPr>
          <w:ins w:id="1392" w:author="Rachel McCollin" w:date="2012-11-22T10:58:00Z"/>
        </w:numPr>
        <w:rPr>
          <w:ins w:id="1393" w:author="Rachel McCollin" w:date="2012-11-22T10:58:00Z"/>
        </w:rPr>
      </w:pPr>
      <w:ins w:id="1394" w:author="Rachel McCollin" w:date="2012-11-22T10:58:00Z">
        <w:r>
          <w:t xml:space="preserve">Make sure you have a copy of </w:t>
        </w:r>
        <w:r w:rsidRPr="00B30C77">
          <w:rPr>
            <w:rStyle w:val="CodeInTextPACKT"/>
            <w:rPrChange w:id="1395" w:author="Rachel McCollin" w:date="2012-11-22T14:55:00Z">
              <w:rPr/>
            </w:rPrChange>
          </w:rPr>
          <w:t>layout-core.css</w:t>
        </w:r>
        <w:r>
          <w:t xml:space="preserve"> in the same directory as your </w:t>
        </w:r>
        <w:r w:rsidRPr="00B30C77">
          <w:rPr>
            <w:rStyle w:val="CodeInTextPACKT"/>
            <w:rPrChange w:id="1396" w:author="Rachel McCollin" w:date="2012-11-22T14:55:00Z">
              <w:rPr/>
            </w:rPrChange>
          </w:rPr>
          <w:t>style.css</w:t>
        </w:r>
        <w:r>
          <w:t xml:space="preserve"> and </w:t>
        </w:r>
        <w:r w:rsidRPr="00B30C77">
          <w:rPr>
            <w:rStyle w:val="CodeInTextPACKT"/>
            <w:rPrChange w:id="1397" w:author="Rachel McCollin" w:date="2012-11-22T14:55:00Z">
              <w:rPr/>
            </w:rPrChange>
          </w:rPr>
          <w:t>index.html</w:t>
        </w:r>
        <w:r>
          <w:t xml:space="preserve"> files </w:t>
        </w:r>
      </w:ins>
      <w:ins w:id="1398" w:author="Rachel McCollin" w:date="2012-11-22T10:59:00Z">
        <w:r>
          <w:t>–</w:t>
        </w:r>
      </w:ins>
      <w:ins w:id="1399" w:author="Rachel McCollin" w:date="2012-11-22T10:58:00Z">
        <w:r>
          <w:t xml:space="preserve"> you </w:t>
        </w:r>
      </w:ins>
      <w:ins w:id="1400" w:author="Rachel McCollin" w:date="2012-11-22T10:59:00Z">
        <w:r>
          <w:t>can find a copy in the code bundle for this chapter.</w:t>
        </w:r>
      </w:ins>
    </w:p>
    <w:p w:rsidR="00B30C77" w:rsidRDefault="004A62D9">
      <w:pPr>
        <w:pStyle w:val="NumberedBulletPACKT"/>
        <w:numPr>
          <w:ins w:id="1401" w:author="Rachel McCollin" w:date="2012-11-22T10:57:00Z"/>
        </w:numPr>
        <w:rPr>
          <w:del w:id="1402" w:author="Rachel McCollin" w:date="2012-11-22T10:57:00Z"/>
        </w:rPr>
        <w:pPrChange w:id="1403" w:author="Rachel McCollin" w:date="2012-11-22T10:57:00Z">
          <w:pPr>
            <w:pStyle w:val="CodePACKT"/>
          </w:pPr>
        </w:pPrChange>
      </w:pPr>
      <w:ins w:id="1404" w:author="Rachel McCollin" w:date="2012-11-22T10:57:00Z">
        <w:r>
          <w:t xml:space="preserve">Save your </w:t>
        </w:r>
      </w:ins>
      <w:ins w:id="1405" w:author="Rachel McCollin" w:date="2012-11-22T14:43:00Z">
        <w:r w:rsidR="00754ECC">
          <w:t>stylesheet</w:t>
        </w:r>
      </w:ins>
      <w:ins w:id="1406" w:author="Rachel McCollin" w:date="2012-11-22T10:57:00Z">
        <w:r>
          <w:t>.</w:t>
        </w:r>
      </w:ins>
      <w:del w:id="1407" w:author="Rachel McCollin" w:date="2012-11-22T10:57:00Z">
        <w:r w:rsidR="006F6683" w:rsidDel="004A62D9">
          <w:delText>/*------------------TYPEOGRAPHY -------------------*/</w:delText>
        </w:r>
      </w:del>
    </w:p>
    <w:p w:rsidR="00B30C77" w:rsidRDefault="00B30C77">
      <w:pPr>
        <w:pStyle w:val="NumberedBulletPACKT"/>
        <w:numPr>
          <w:ins w:id="1408" w:author="Rachel McCollin" w:date="2012-11-22T10:57:00Z"/>
        </w:numPr>
        <w:pPrChange w:id="1409" w:author="Rachel McCollin" w:date="2012-11-22T10:57:00Z">
          <w:pPr>
            <w:pStyle w:val="NormalPACKT"/>
          </w:pPr>
        </w:pPrChange>
      </w:pPr>
    </w:p>
    <w:p w:rsidR="004A62D9" w:rsidRDefault="004A62D9" w:rsidP="00B30C77">
      <w:pPr>
        <w:pStyle w:val="WJHPackt"/>
        <w:numPr>
          <w:ins w:id="1410" w:author="Rachel McCollin" w:date="2012-11-22T10:57:00Z"/>
        </w:numPr>
        <w:rPr>
          <w:ins w:id="1411" w:author="Rachel McCollin" w:date="2012-11-22T10:57:00Z"/>
        </w:rPr>
        <w:pPrChange w:id="1412" w:author="Rachel McCollin" w:date="2012-11-22T14:55:00Z">
          <w:pPr>
            <w:pStyle w:val="Standard"/>
          </w:pPr>
        </w:pPrChange>
      </w:pPr>
      <w:ins w:id="1413" w:author="Rachel McCollin" w:date="2012-11-22T10:57:00Z">
        <w:r>
          <w:t>What just happened?</w:t>
        </w:r>
      </w:ins>
    </w:p>
    <w:p w:rsidR="004A62D9" w:rsidRDefault="004A62D9">
      <w:pPr>
        <w:pStyle w:val="Standard"/>
        <w:numPr>
          <w:ins w:id="1414" w:author="Rachel McCollin" w:date="2012-11-22T10:57:00Z"/>
        </w:numPr>
        <w:rPr>
          <w:ins w:id="1415" w:author="Rachel McCollin" w:date="2012-11-22T10:57:00Z"/>
        </w:rPr>
      </w:pPr>
      <w:ins w:id="1416" w:author="Rachel McCollin" w:date="2012-11-22T10:57:00Z">
        <w:r>
          <w:t xml:space="preserve">We added the </w:t>
        </w:r>
        <w:r w:rsidRPr="00B30C77">
          <w:rPr>
            <w:rStyle w:val="CodeInTextPACKT"/>
            <w:rPrChange w:id="1417" w:author="Rachel McCollin" w:date="2012-11-22T14:55:00Z">
              <w:rPr/>
            </w:rPrChange>
          </w:rPr>
          <w:t>@import</w:t>
        </w:r>
        <w:r>
          <w:t xml:space="preserve"> </w:t>
        </w:r>
      </w:ins>
      <w:ins w:id="1418" w:author="Rachel McCollin" w:date="2012-11-22T14:44:00Z">
        <w:r w:rsidR="00754ECC">
          <w:t>directive</w:t>
        </w:r>
      </w:ins>
      <w:ins w:id="1419" w:author="Rachel McCollin" w:date="2012-11-22T10:57:00Z">
        <w:r>
          <w:t xml:space="preserve"> to call an </w:t>
        </w:r>
      </w:ins>
      <w:ins w:id="1420" w:author="Rachel McCollin" w:date="2012-11-22T10:59:00Z">
        <w:r>
          <w:t>external</w:t>
        </w:r>
      </w:ins>
      <w:ins w:id="1421" w:author="Rachel McCollin" w:date="2012-11-22T10:57:00Z">
        <w:r>
          <w:t xml:space="preserve"> stylesheet</w:t>
        </w:r>
      </w:ins>
      <w:ins w:id="1422" w:author="Rachel McCollin" w:date="2012-11-22T10:59:00Z">
        <w:r w:rsidR="00836C38">
          <w:t xml:space="preserve">, </w:t>
        </w:r>
      </w:ins>
      <w:ins w:id="1423" w:author="Rachel McCollin" w:date="2012-11-22T14:44:00Z">
        <w:r w:rsidR="00754ECC">
          <w:t>meaning</w:t>
        </w:r>
      </w:ins>
      <w:ins w:id="1424" w:author="Rachel McCollin" w:date="2012-11-22T10:59:00Z">
        <w:r w:rsidR="00836C38">
          <w:t xml:space="preserve"> we can make use of the </w:t>
        </w:r>
      </w:ins>
      <w:ins w:id="1425" w:author="Rachel McCollin" w:date="2012-11-22T14:44:00Z">
        <w:r w:rsidR="00754ECC">
          <w:t>layout</w:t>
        </w:r>
      </w:ins>
      <w:ins w:id="1426" w:author="Rachel McCollin" w:date="2012-11-22T10:59:00Z">
        <w:r w:rsidR="00836C38">
          <w:t xml:space="preserve"> styling already set up in </w:t>
        </w:r>
        <w:r w:rsidR="00836C38" w:rsidRPr="00B30C77">
          <w:rPr>
            <w:rStyle w:val="CodeInTextPACKT"/>
            <w:rPrChange w:id="1427" w:author="Rachel McCollin" w:date="2012-11-22T14:55:00Z">
              <w:rPr/>
            </w:rPrChange>
          </w:rPr>
          <w:t>layout-core.css</w:t>
        </w:r>
        <w:r w:rsidR="00836C38">
          <w:t xml:space="preserve"> and won’t have to add it all in manually.</w:t>
        </w:r>
      </w:ins>
    </w:p>
    <w:p w:rsidR="0067667F" w:rsidRDefault="006F6683">
      <w:pPr>
        <w:pStyle w:val="Standard"/>
        <w:rPr>
          <w:ins w:id="1428" w:author="Rachel McCollin" w:date="2012-11-22T11:00:00Z"/>
        </w:rPr>
      </w:pPr>
      <w:del w:id="1429" w:author="Rachel McCollin" w:date="2012-11-22T11:00:00Z">
        <w:r w:rsidDel="00836C38">
          <w:delText>Remember: you'll simply assign</w:delText>
        </w:r>
      </w:del>
      <w:ins w:id="1430" w:author="Rachel McCollin" w:date="2012-11-22T11:00:00Z">
        <w:r w:rsidR="00836C38">
          <w:t>Layout core uses a few classes to help us achieve our layout – to use them, you’ll simply assign</w:t>
        </w:r>
      </w:ins>
      <w:r>
        <w:t xml:space="preserve"> whether a </w:t>
      </w:r>
      <w:r>
        <w:rPr>
          <w:rStyle w:val="CodeInTextPACKT"/>
        </w:rPr>
        <w:t>div</w:t>
      </w:r>
      <w:r>
        <w:t xml:space="preserve">, </w:t>
      </w:r>
      <w:r>
        <w:rPr>
          <w:rStyle w:val="CodeInTextPACKT"/>
        </w:rPr>
        <w:t>section</w:t>
      </w:r>
      <w:r>
        <w:t xml:space="preserve">, </w:t>
      </w:r>
      <w:r>
        <w:rPr>
          <w:rStyle w:val="CodeInTextPACKT"/>
        </w:rPr>
        <w:t>article</w:t>
      </w:r>
      <w:r>
        <w:t xml:space="preserve"> or </w:t>
      </w:r>
      <w:r>
        <w:rPr>
          <w:rStyle w:val="CodeInTextPACKT"/>
        </w:rPr>
        <w:t>aside</w:t>
      </w:r>
      <w:r>
        <w:t xml:space="preserve"> tag should float, </w:t>
      </w:r>
      <w:r>
        <w:rPr>
          <w:rStyle w:val="CodeInTextPACKT"/>
        </w:rPr>
        <w:t>left</w:t>
      </w:r>
      <w:r>
        <w:t xml:space="preserve"> or </w:t>
      </w:r>
      <w:r>
        <w:rPr>
          <w:rStyle w:val="CodeInTextPACKT"/>
        </w:rPr>
        <w:t>right</w:t>
      </w:r>
      <w:r>
        <w:t xml:space="preserve"> and then assign an additional class of </w:t>
      </w:r>
      <w:r>
        <w:rPr>
          <w:rStyle w:val="CodeInTextPACKT"/>
        </w:rPr>
        <w:t>full</w:t>
      </w:r>
      <w:r>
        <w:t xml:space="preserve">, </w:t>
      </w:r>
      <w:r>
        <w:rPr>
          <w:rStyle w:val="CodeInTextPACKT"/>
        </w:rPr>
        <w:t>half</w:t>
      </w:r>
      <w:r>
        <w:t xml:space="preserve">, </w:t>
      </w:r>
      <w:r>
        <w:rPr>
          <w:rStyle w:val="CodeInTextPACKT"/>
        </w:rPr>
        <w:t>two-thirds</w:t>
      </w:r>
      <w:r>
        <w:t xml:space="preserve">, </w:t>
      </w:r>
      <w:r>
        <w:rPr>
          <w:rStyle w:val="CodeInTextPACKT"/>
        </w:rPr>
        <w:t>three-quarters</w:t>
      </w:r>
      <w:r>
        <w:t xml:space="preserve">, </w:t>
      </w:r>
      <w:r>
        <w:rPr>
          <w:rStyle w:val="CodeInTextPACKT"/>
        </w:rPr>
        <w:t>third</w:t>
      </w:r>
      <w:r>
        <w:t xml:space="preserve">, or </w:t>
      </w:r>
      <w:r>
        <w:rPr>
          <w:rStyle w:val="CodeInTextPACKT"/>
        </w:rPr>
        <w:t>quarter</w:t>
      </w:r>
      <w:r>
        <w:t xml:space="preserve"> to set the width of that HTML element.</w:t>
      </w:r>
      <w:ins w:id="1431" w:author="Rachel McCollin" w:date="2012-11-22T11:00:00Z">
        <w:r w:rsidR="00836C38">
          <w:t xml:space="preserve"> We’ll come to this later in this chapter.</w:t>
        </w:r>
      </w:ins>
    </w:p>
    <w:p w:rsidR="00B30C77" w:rsidRPr="00284D1B" w:rsidRDefault="00AA060C">
      <w:pPr>
        <w:pStyle w:val="InformationBoxPACKT"/>
        <w:numPr>
          <w:ins w:id="1432" w:author="Rachel McCollin" w:date="2012-11-22T11:04:00Z"/>
        </w:numPr>
        <w:rPr>
          <w:ins w:id="1433" w:author="Rachel McCollin" w:date="2012-11-22T11:04:00Z"/>
          <w:rStyle w:val="BoldPACKT"/>
          <w:rPrChange w:id="1434" w:author="Rachel McCollin" w:date="2012-11-22T15:45:00Z">
            <w:rPr>
              <w:ins w:id="1435" w:author="Rachel McCollin" w:date="2012-11-22T11:04:00Z"/>
            </w:rPr>
          </w:rPrChange>
        </w:rPr>
        <w:pPrChange w:id="1436" w:author="Rachel McCollin" w:date="2012-11-22T11:05:00Z">
          <w:pPr>
            <w:pStyle w:val="Standard"/>
          </w:pPr>
        </w:pPrChange>
      </w:pPr>
      <w:ins w:id="1437" w:author="Rachel McCollin" w:date="2012-11-22T11:04:00Z">
        <w:r w:rsidRPr="00284D1B">
          <w:rPr>
            <w:rStyle w:val="BoldPACKT"/>
            <w:rPrChange w:id="1438" w:author="Rachel McCollin" w:date="2012-11-22T15:45:00Z">
              <w:rPr>
                <w:b/>
              </w:rPr>
            </w:rPrChange>
          </w:rPr>
          <w:t>CSS Resets</w:t>
        </w:r>
      </w:ins>
    </w:p>
    <w:p w:rsidR="00B30C77" w:rsidRDefault="00AA060C">
      <w:pPr>
        <w:pStyle w:val="InformationBoxPACKT"/>
        <w:numPr>
          <w:ins w:id="1439" w:author="Rachel McCollin" w:date="2012-11-22T11:00:00Z"/>
        </w:numPr>
        <w:rPr>
          <w:ins w:id="1440" w:author="Rachel McCollin" w:date="2012-11-22T11:04:00Z"/>
          <w:rStyle w:val="InformationBoxPACKTChar"/>
          <w:sz w:val="24"/>
          <w:rPrChange w:id="1441" w:author="Rachel McCollin" w:date="2012-11-22T11:05:00Z">
            <w:rPr>
              <w:ins w:id="1442" w:author="Rachel McCollin" w:date="2012-11-22T11:04:00Z"/>
            </w:rPr>
          </w:rPrChange>
        </w:rPr>
        <w:pPrChange w:id="1443" w:author="Rachel McCollin" w:date="2012-11-22T11:05:00Z">
          <w:pPr>
            <w:pStyle w:val="Standard"/>
          </w:pPr>
        </w:pPrChange>
      </w:pPr>
      <w:ins w:id="1444" w:author="Rachel McCollin" w:date="2012-11-22T11:00:00Z">
        <w:r w:rsidRPr="00AA060C">
          <w:rPr>
            <w:rStyle w:val="InformationBoxPACKTChar"/>
            <w:rPrChange w:id="1445" w:author="Rachel McCollin" w:date="2012-11-22T11:05:00Z">
              <w:rPr>
                <w:b/>
              </w:rPr>
            </w:rPrChange>
          </w:rPr>
          <w:t>Of course, you mig</w:t>
        </w:r>
      </w:ins>
      <w:ins w:id="1446" w:author="Rachel McCollin" w:date="2012-11-22T11:05:00Z">
        <w:r w:rsidRPr="00AA060C">
          <w:rPr>
            <w:rStyle w:val="InformationBoxPACKTChar"/>
            <w:rPrChange w:id="1447" w:author="Rachel McCollin" w:date="2012-11-22T11:05:00Z">
              <w:rPr>
                <w:b/>
              </w:rPr>
            </w:rPrChange>
          </w:rPr>
          <w:t>h</w:t>
        </w:r>
      </w:ins>
      <w:ins w:id="1448" w:author="Rachel McCollin" w:date="2012-11-22T11:00:00Z">
        <w:r w:rsidRPr="00AA060C">
          <w:rPr>
            <w:rStyle w:val="InformationBoxPACKTChar"/>
            <w:rPrChange w:id="1449" w:author="Rachel McCollin" w:date="2012-11-22T11:05:00Z">
              <w:rPr>
                <w:b/>
              </w:rPr>
            </w:rPrChange>
          </w:rPr>
          <w:t xml:space="preserve">t be building your own </w:t>
        </w:r>
      </w:ins>
      <w:ins w:id="1450" w:author="Rachel McCollin" w:date="2012-11-22T11:05:00Z">
        <w:r w:rsidR="00185581">
          <w:rPr>
            <w:rStyle w:val="InformationBoxPACKTChar"/>
          </w:rPr>
          <w:t>stylesheet</w:t>
        </w:r>
      </w:ins>
      <w:ins w:id="1451" w:author="Rachel McCollin" w:date="2012-11-22T11:00:00Z">
        <w:r w:rsidR="00185581">
          <w:rPr>
            <w:rStyle w:val="InformationBoxPACKTChar"/>
          </w:rPr>
          <w:t xml:space="preserve"> fro</w:t>
        </w:r>
        <w:r w:rsidRPr="00AA060C">
          <w:rPr>
            <w:rStyle w:val="InformationBoxPACKTChar"/>
            <w:rPrChange w:id="1452" w:author="Rachel McCollin" w:date="2012-11-22T11:05:00Z">
              <w:rPr>
                <w:b/>
              </w:rPr>
            </w:rPrChange>
          </w:rPr>
          <w:t>m scratch and won’t want to include layout-core.css. If so, it</w:t>
        </w:r>
      </w:ins>
      <w:ins w:id="1453" w:author="Rachel McCollin" w:date="2012-11-22T11:01:00Z">
        <w:r w:rsidRPr="00AA060C">
          <w:rPr>
            <w:rStyle w:val="InformationBoxPACKTChar"/>
            <w:rPrChange w:id="1454" w:author="Rachel McCollin" w:date="2012-11-22T11:05:00Z">
              <w:rPr>
                <w:b/>
              </w:rPr>
            </w:rPrChange>
          </w:rPr>
          <w:t>’s a good idea to include a CSS Reset at the beginning of your stylesheet. This resets any browser-specific CSS to we can start with a clean sheet regardless of what browser the user is viewing our site in.</w:t>
        </w:r>
      </w:ins>
    </w:p>
    <w:p w:rsidR="00B30C77" w:rsidRDefault="00AA060C">
      <w:pPr>
        <w:pStyle w:val="InformationBoxPACKT"/>
        <w:numPr>
          <w:ins w:id="1455" w:author="Rachel McCollin" w:date="2012-11-22T11:04:00Z"/>
        </w:numPr>
        <w:rPr>
          <w:ins w:id="1456" w:author="Rachel McCollin" w:date="2012-11-22T11:01:00Z"/>
          <w:rStyle w:val="InformationBoxPACKTChar"/>
          <w:sz w:val="24"/>
          <w:rPrChange w:id="1457" w:author="Rachel McCollin" w:date="2012-11-22T11:05:00Z">
            <w:rPr>
              <w:ins w:id="1458" w:author="Rachel McCollin" w:date="2012-11-22T11:01:00Z"/>
            </w:rPr>
          </w:rPrChange>
        </w:rPr>
        <w:pPrChange w:id="1459" w:author="Rachel McCollin" w:date="2012-11-22T11:05:00Z">
          <w:pPr>
            <w:pStyle w:val="Standard"/>
          </w:pPr>
        </w:pPrChange>
      </w:pPr>
      <w:ins w:id="1460" w:author="Rachel McCollin" w:date="2012-11-22T11:04:00Z">
        <w:r w:rsidRPr="00AA060C">
          <w:rPr>
            <w:rStyle w:val="InformationBoxPACKTChar"/>
            <w:rPrChange w:id="1461" w:author="Rachel McCollin" w:date="2012-11-22T11:05:00Z">
              <w:rPr>
                <w:b/>
              </w:rPr>
            </w:rPrChange>
          </w:rPr>
          <w:t>Our layout-core.css file includes a rest so if you</w:t>
        </w:r>
      </w:ins>
      <w:ins w:id="1462" w:author="Rachel McCollin" w:date="2012-11-22T11:05:00Z">
        <w:r w:rsidRPr="00AA060C">
          <w:rPr>
            <w:rStyle w:val="InformationBoxPACKTChar"/>
            <w:rPrChange w:id="1463" w:author="Rachel McCollin" w:date="2012-11-22T11:05:00Z">
              <w:rPr>
                <w:b/>
              </w:rPr>
            </w:rPrChange>
          </w:rPr>
          <w:t>’re importing that, you don’t need to add another one.</w:t>
        </w:r>
      </w:ins>
    </w:p>
    <w:p w:rsidR="00B30C77" w:rsidRDefault="00AA060C">
      <w:pPr>
        <w:pStyle w:val="InformationBoxPACKT"/>
        <w:numPr>
          <w:ins w:id="1464" w:author="Rachel McCollin" w:date="2012-11-22T11:01:00Z"/>
        </w:numPr>
        <w:rPr>
          <w:ins w:id="1465" w:author="Rachel McCollin" w:date="2012-11-22T11:02:00Z"/>
          <w:rStyle w:val="InformationBoxPACKTChar"/>
          <w:sz w:val="24"/>
          <w:rPrChange w:id="1466" w:author="Rachel McCollin" w:date="2012-11-22T11:05:00Z">
            <w:rPr>
              <w:ins w:id="1467" w:author="Rachel McCollin" w:date="2012-11-22T11:02:00Z"/>
            </w:rPr>
          </w:rPrChange>
        </w:rPr>
        <w:pPrChange w:id="1468" w:author="Rachel McCollin" w:date="2012-11-22T11:05:00Z">
          <w:pPr>
            <w:pStyle w:val="Standard"/>
          </w:pPr>
        </w:pPrChange>
      </w:pPr>
      <w:ins w:id="1469" w:author="Rachel McCollin" w:date="2012-11-22T11:01:00Z">
        <w:r w:rsidRPr="00AA060C">
          <w:rPr>
            <w:rStyle w:val="InformationBoxPACKTChar"/>
            <w:rPrChange w:id="1470" w:author="Rachel McCollin" w:date="2012-11-22T11:05:00Z">
              <w:rPr>
                <w:b/>
              </w:rPr>
            </w:rPrChange>
          </w:rPr>
          <w:t xml:space="preserve">For more on CSS </w:t>
        </w:r>
      </w:ins>
      <w:ins w:id="1471" w:author="Rachel McCollin" w:date="2012-11-22T15:45:00Z">
        <w:r w:rsidR="00284D1B">
          <w:rPr>
            <w:rStyle w:val="InformationBoxPACKTChar"/>
          </w:rPr>
          <w:t>resets</w:t>
        </w:r>
      </w:ins>
      <w:ins w:id="1472" w:author="Rachel McCollin" w:date="2012-11-22T11:01:00Z">
        <w:r w:rsidR="00284D1B">
          <w:rPr>
            <w:rStyle w:val="InformationBoxPACKTChar"/>
          </w:rPr>
          <w:t xml:space="preserve">, and </w:t>
        </w:r>
        <w:r w:rsidRPr="00AA060C">
          <w:rPr>
            <w:rStyle w:val="InformationBoxPACKTChar"/>
            <w:rPrChange w:id="1473" w:author="Rachel McCollin" w:date="2012-11-22T11:05:00Z">
              <w:rPr>
                <w:b/>
              </w:rPr>
            </w:rPrChange>
          </w:rPr>
          <w:t xml:space="preserve">an example of a great one to use, see </w:t>
        </w:r>
      </w:ins>
      <w:ins w:id="1474" w:author="Rachel McCollin" w:date="2012-11-22T11:02:00Z">
        <w:r w:rsidRPr="00AA060C">
          <w:rPr>
            <w:rStyle w:val="InformationBoxPACKTChar"/>
            <w:rPrChange w:id="1475" w:author="Rachel McCollin" w:date="2012-11-22T11:05:00Z">
              <w:rPr>
                <w:b/>
              </w:rPr>
            </w:rPrChange>
          </w:rPr>
          <w:t>http://meyerweb.com/eric/tools/css/reset/.</w:t>
        </w:r>
      </w:ins>
    </w:p>
    <w:p w:rsidR="00836C38" w:rsidRDefault="00836C38">
      <w:pPr>
        <w:pStyle w:val="Standard"/>
        <w:numPr>
          <w:ins w:id="1476" w:author="Rachel McCollin" w:date="2012-11-22T11:02:00Z"/>
        </w:numPr>
        <w:rPr>
          <w:ins w:id="1477" w:author="Rachel McCollin" w:date="2012-11-22T11:02:00Z"/>
        </w:rPr>
      </w:pPr>
      <w:ins w:id="1478" w:author="Rachel McCollin" w:date="2012-11-22T11:02:00Z">
        <w:r>
          <w:t xml:space="preserve">Now we have our </w:t>
        </w:r>
        <w:r w:rsidRPr="00B30C77">
          <w:rPr>
            <w:rStyle w:val="CodeInTextPACKT"/>
            <w:rPrChange w:id="1479" w:author="Rachel McCollin" w:date="2012-11-22T14:55:00Z">
              <w:rPr/>
            </w:rPrChange>
          </w:rPr>
          <w:t>@import</w:t>
        </w:r>
        <w:r>
          <w:t xml:space="preserve"> directive set up, we’ll move on to adding some </w:t>
        </w:r>
        <w:r w:rsidR="00AA060C" w:rsidRPr="00AA060C">
          <w:rPr>
            <w:rStyle w:val="KeyWordPACKT"/>
            <w:rPrChange w:id="1480" w:author="Rachel McCollin" w:date="2012-11-22T11:06:00Z">
              <w:rPr>
                <w:b/>
              </w:rPr>
            </w:rPrChange>
          </w:rPr>
          <w:t>media queries</w:t>
        </w:r>
        <w:r>
          <w:t xml:space="preserve"> so our theme can be responsive.</w:t>
        </w:r>
      </w:ins>
    </w:p>
    <w:p w:rsidR="00836C38" w:rsidRDefault="00836C38">
      <w:pPr>
        <w:pStyle w:val="Standard"/>
        <w:numPr>
          <w:ins w:id="1481" w:author="Rachel McCollin" w:date="2012-11-22T11:03:00Z"/>
        </w:numPr>
      </w:pPr>
      <w:ins w:id="1482" w:author="Rachel McCollin" w:date="2012-11-22T11:03:00Z">
        <w:r>
          <w:t xml:space="preserve">Media queries sit at the end of a stylesheet and they </w:t>
        </w:r>
      </w:ins>
      <w:ins w:id="1483" w:author="Rachel McCollin" w:date="2012-11-22T14:44:00Z">
        <w:r w:rsidR="00754ECC">
          <w:t>specify</w:t>
        </w:r>
      </w:ins>
      <w:ins w:id="1484" w:author="Rachel McCollin" w:date="2012-11-22T11:03:00Z">
        <w:r>
          <w:t xml:space="preserve"> </w:t>
        </w:r>
      </w:ins>
      <w:ins w:id="1485" w:author="Rachel McCollin" w:date="2012-11-22T14:44:00Z">
        <w:r w:rsidR="00754ECC">
          <w:t>styling</w:t>
        </w:r>
      </w:ins>
      <w:ins w:id="1486" w:author="Rachel McCollin" w:date="2012-11-22T11:03:00Z">
        <w:r>
          <w:t xml:space="preserve"> to apply depending on the width of the screen the site’s being </w:t>
        </w:r>
      </w:ins>
      <w:ins w:id="1487" w:author="Rachel McCollin" w:date="2012-11-22T14:44:00Z">
        <w:r w:rsidR="00754ECC">
          <w:t>viewed</w:t>
        </w:r>
      </w:ins>
      <w:ins w:id="1488" w:author="Rachel McCollin" w:date="2012-11-22T11:03:00Z">
        <w:r>
          <w:t xml:space="preserve"> on. For much more on building responsive themes and leveraging media quer</w:t>
        </w:r>
      </w:ins>
      <w:ins w:id="1489" w:author="Rachel McCollin" w:date="2012-11-22T11:04:00Z">
        <w:r>
          <w:t>i</w:t>
        </w:r>
      </w:ins>
      <w:ins w:id="1490" w:author="Rachel McCollin" w:date="2012-11-22T11:03:00Z">
        <w:r>
          <w:t xml:space="preserve">es, see </w:t>
        </w:r>
        <w:r w:rsidR="00AA060C" w:rsidRPr="00AA060C">
          <w:rPr>
            <w:rStyle w:val="ItalicsPACKT"/>
            <w:rPrChange w:id="1491" w:author="Rachel McCollin" w:date="2012-11-22T11:04:00Z">
              <w:rPr>
                <w:b/>
              </w:rPr>
            </w:rPrChange>
          </w:rPr>
          <w:t>WordPress Mobile Web Development: Beginner</w:t>
        </w:r>
      </w:ins>
      <w:ins w:id="1492" w:author="Rachel McCollin" w:date="2012-11-22T11:04:00Z">
        <w:r w:rsidR="00AA060C" w:rsidRPr="00AA060C">
          <w:rPr>
            <w:rStyle w:val="ItalicsPACKT"/>
            <w:rPrChange w:id="1493" w:author="Rachel McCollin" w:date="2012-11-22T11:04:00Z">
              <w:rPr>
                <w:b/>
              </w:rPr>
            </w:rPrChange>
          </w:rPr>
          <w:t>’s Guide</w:t>
        </w:r>
        <w:r>
          <w:t xml:space="preserve">, written by </w:t>
        </w:r>
      </w:ins>
      <w:ins w:id="1494" w:author="Rachel McCollin" w:date="2012-11-22T14:44:00Z">
        <w:r w:rsidR="00754ECC">
          <w:t>Rachel</w:t>
        </w:r>
      </w:ins>
      <w:ins w:id="1495" w:author="Rachel McCollin" w:date="2012-11-22T11:04:00Z">
        <w:r>
          <w:t xml:space="preserve"> and published by Packt.</w:t>
        </w:r>
      </w:ins>
    </w:p>
    <w:p w:rsidR="0067667F" w:rsidRDefault="006F6683">
      <w:pPr>
        <w:pStyle w:val="TFAPackt"/>
        <w:outlineLvl w:val="9"/>
      </w:pPr>
      <w:r>
        <w:t xml:space="preserve">Time for Action: </w:t>
      </w:r>
      <w:del w:id="1496" w:author="Rachel McCollin" w:date="2012-11-22T11:05:00Z">
        <w:r w:rsidDel="00185581">
          <w:delText>Getting ready for responsiveness</w:delText>
        </w:r>
      </w:del>
      <w:ins w:id="1497" w:author="Rachel McCollin" w:date="2012-11-22T11:05:00Z">
        <w:r w:rsidR="00185581">
          <w:t>Adding our media queries</w:t>
        </w:r>
      </w:ins>
    </w:p>
    <w:p w:rsidR="0067667F" w:rsidRDefault="006F6683">
      <w:pPr>
        <w:pStyle w:val="Standard"/>
      </w:pPr>
      <w:del w:id="1498" w:author="Rachel McCollin" w:date="2012-11-22T11:11:00Z">
        <w:r w:rsidDel="00014539">
          <w:delText xml:space="preserve">Now that we're leveraging our </w:delText>
        </w:r>
        <w:r w:rsidDel="00014539">
          <w:rPr>
            <w:rStyle w:val="CodeInTextPACKT"/>
          </w:rPr>
          <w:delText>layout-core.css</w:delText>
        </w:r>
        <w:r w:rsidDel="00014539">
          <w:delText xml:space="preserve">, we'll also prep our design for responsiveness. The very bottom of the </w:delText>
        </w:r>
        <w:r w:rsidDel="00014539">
          <w:rPr>
            <w:rStyle w:val="CodeInTextPACKT"/>
          </w:rPr>
          <w:delText>layout-core.css</w:delText>
        </w:r>
        <w:r w:rsidDel="00014539">
          <w:delText xml:space="preserve"> page contains, what I've personally found to be useful, CSS3 </w:delText>
        </w:r>
        <w:r w:rsidDel="00014539">
          <w:rPr>
            <w:rStyle w:val="CodeInTextPACKT"/>
          </w:rPr>
          <w:delText>@media</w:delText>
        </w:r>
        <w:r w:rsidDel="00014539">
          <w:delText xml:space="preserve"> queries that handle most device screen widths. Even though they exist in our layout-core, we'll want to add those queries to our main style sheet so that we can start changing and manipulating our site's layout depending on the devices screen size that views it.</w:delText>
        </w:r>
      </w:del>
      <w:ins w:id="1499" w:author="Rachel McCollin" w:date="2012-11-22T11:11:00Z">
        <w:r w:rsidR="00014539">
          <w:t>Follow the steps below to add your media queries.</w:t>
        </w:r>
      </w:ins>
    </w:p>
    <w:p w:rsidR="00014539" w:rsidRDefault="006F6683" w:rsidP="00F62F0B">
      <w:pPr>
        <w:pStyle w:val="NumberedBulletPACKT"/>
        <w:numPr>
          <w:ins w:id="1500" w:author="Rachel McCollin" w:date="2012-11-22T14:37:00Z"/>
        </w:numPr>
        <w:rPr>
          <w:ins w:id="1501" w:author="Rachel McCollin" w:date="2012-11-22T11:11:00Z"/>
        </w:rPr>
        <w:pPrChange w:id="1502" w:author="Rachel McCollin" w:date="2012-11-22T14:37:00Z">
          <w:pPr>
            <w:pStyle w:val="NumberedBulletPACKT"/>
            <w:numPr>
              <w:numId w:val="31"/>
            </w:numPr>
          </w:pPr>
        </w:pPrChange>
      </w:pPr>
      <w:del w:id="1503" w:author="Rachel McCollin" w:date="2012-11-22T11:11:00Z">
        <w:r w:rsidDel="00014539">
          <w:delText>Place the following, @media queries below</w:delText>
        </w:r>
      </w:del>
      <w:ins w:id="1504" w:author="Rachel McCollin" w:date="2012-11-22T11:11:00Z">
        <w:r w:rsidR="00014539">
          <w:t>Below</w:t>
        </w:r>
      </w:ins>
      <w:r>
        <w:t xml:space="preserve"> your typography section in your </w:t>
      </w:r>
      <w:r w:rsidRPr="00284D1B">
        <w:rPr>
          <w:rStyle w:val="CodeInTextPACKT"/>
          <w:rPrChange w:id="1505" w:author="Rachel McCollin" w:date="2012-11-22T15:46:00Z">
            <w:rPr/>
          </w:rPrChange>
        </w:rPr>
        <w:t>style.css</w:t>
      </w:r>
      <w:r>
        <w:t xml:space="preserve"> </w:t>
      </w:r>
      <w:del w:id="1506" w:author="Rachel McCollin" w:date="2012-11-22T11:11:00Z">
        <w:r w:rsidDel="00014539">
          <w:delText>sheet</w:delText>
        </w:r>
      </w:del>
      <w:ins w:id="1507" w:author="Rachel McCollin" w:date="2012-11-22T11:11:00Z">
        <w:r w:rsidR="00014539">
          <w:t>stylesheet</w:t>
        </w:r>
      </w:ins>
      <w:ins w:id="1508" w:author="Rachel McCollin" w:date="2012-11-22T11:12:00Z">
        <w:r w:rsidR="00014539">
          <w:t xml:space="preserve"> (or at the bottom of the stylesheet if you have other code below your typography section)</w:t>
        </w:r>
      </w:ins>
      <w:ins w:id="1509" w:author="Rachel McCollin" w:date="2012-11-22T11:11:00Z">
        <w:r w:rsidR="00014539">
          <w:t xml:space="preserve">, add the </w:t>
        </w:r>
      </w:ins>
      <w:ins w:id="1510" w:author="Rachel McCollin" w:date="2012-11-22T11:12:00Z">
        <w:r w:rsidR="00014539">
          <w:t>following</w:t>
        </w:r>
      </w:ins>
      <w:ins w:id="1511" w:author="Rachel McCollin" w:date="2012-11-22T11:11:00Z">
        <w:r w:rsidR="00014539">
          <w:t xml:space="preserve"> media queries:</w:t>
        </w:r>
      </w:ins>
    </w:p>
    <w:p w:rsidR="00B30C77" w:rsidRDefault="006F6683">
      <w:pPr>
        <w:pStyle w:val="NumberedBulletPACKT"/>
        <w:numPr>
          <w:ilvl w:val="0"/>
          <w:numId w:val="31"/>
          <w:ins w:id="1512" w:author="Rachel McCollin" w:date="2012-11-22T11:12:00Z"/>
        </w:numPr>
        <w:rPr>
          <w:del w:id="1513" w:author="Rachel McCollin" w:date="2012-11-22T11:12:00Z"/>
        </w:rPr>
        <w:pPrChange w:id="1514" w:author="Unnati" w:date="2012-05-08T17:16:00Z">
          <w:pPr>
            <w:pStyle w:val="Standard"/>
          </w:pPr>
        </w:pPrChange>
      </w:pPr>
      <w:del w:id="1515" w:author="Rachel McCollin" w:date="2012-11-22T11:12:00Z">
        <w:r w:rsidDel="00014539">
          <w:delText>, and as we move on through the chapter we'll add in specific rule properties where needed:</w:delText>
        </w:r>
      </w:del>
    </w:p>
    <w:p w:rsidR="0067667F" w:rsidDel="00014539" w:rsidRDefault="00014539">
      <w:pPr>
        <w:pStyle w:val="CodePACKT"/>
        <w:rPr>
          <w:del w:id="1516" w:author="Rachel McCollin" w:date="2012-11-22T11:12:00Z"/>
        </w:rPr>
      </w:pPr>
      <w:ins w:id="1517" w:author="Rachel McCollin" w:date="2012-11-22T11:12:00Z">
        <w:r w:rsidDel="00014539">
          <w:t xml:space="preserve"> </w:t>
        </w:r>
      </w:ins>
      <w:del w:id="1518" w:author="Rachel McCollin" w:date="2012-11-22T11:12:00Z">
        <w:r w:rsidR="006F6683" w:rsidDel="00014539">
          <w:delText>...</w:delText>
        </w:r>
      </w:del>
    </w:p>
    <w:p w:rsidR="0067667F" w:rsidRDefault="006F6683">
      <w:pPr>
        <w:pStyle w:val="CodePACKT"/>
      </w:pPr>
      <w:r>
        <w:t>@media (min-width: 1220px) {</w:t>
      </w:r>
    </w:p>
    <w:p w:rsidR="0067667F" w:rsidDel="00D66B14" w:rsidRDefault="006F6683">
      <w:pPr>
        <w:pStyle w:val="CodePACKT"/>
        <w:rPr>
          <w:del w:id="1519" w:author="Rachel McCollin" w:date="2012-11-22T11:16:00Z"/>
        </w:rPr>
      </w:pPr>
      <w:del w:id="1520" w:author="Rachel McCollin" w:date="2012-11-22T11:16:00Z">
        <w:r w:rsidDel="00D66B14">
          <w:delText xml:space="preserve">    /*for very large screens*/</w:delText>
        </w:r>
      </w:del>
    </w:p>
    <w:p w:rsidR="0067667F" w:rsidRDefault="006F6683">
      <w:pPr>
        <w:pStyle w:val="CodePACKT"/>
      </w:pPr>
      <w:r>
        <w:tab/>
      </w:r>
    </w:p>
    <w:p w:rsidR="0067667F" w:rsidRDefault="006F6683">
      <w:pPr>
        <w:pStyle w:val="CodePACKT"/>
      </w:pPr>
      <w:r>
        <w:t>}</w:t>
      </w:r>
    </w:p>
    <w:p w:rsidR="0067667F" w:rsidRDefault="006F6683">
      <w:pPr>
        <w:pStyle w:val="CodePACKT"/>
      </w:pPr>
      <w:r>
        <w:t>@media (max-width: 1024px) {</w:t>
      </w:r>
    </w:p>
    <w:p w:rsidR="0067667F" w:rsidDel="00D66B14" w:rsidRDefault="006F6683">
      <w:pPr>
        <w:pStyle w:val="CodePACKT"/>
        <w:rPr>
          <w:del w:id="1521" w:author="Rachel McCollin" w:date="2012-11-22T11:16:00Z"/>
        </w:rPr>
      </w:pPr>
      <w:del w:id="1522" w:author="Rachel McCollin" w:date="2012-11-22T11:16:00Z">
        <w:r w:rsidDel="00D66B14">
          <w:tab/>
          <w:delText xml:space="preserve">/*for </w:delText>
        </w:r>
      </w:del>
      <w:del w:id="1523" w:author="Rachel McCollin" w:date="2012-11-22T11:14:00Z">
        <w:r w:rsidDel="00014539">
          <w:delText xml:space="preserve">netbook/tablet </w:delText>
        </w:r>
      </w:del>
      <w:del w:id="1524" w:author="Rachel McCollin" w:date="2012-11-22T11:16:00Z">
        <w:r w:rsidDel="00D66B14">
          <w:delText>screens*/</w:delText>
        </w:r>
      </w:del>
    </w:p>
    <w:p w:rsidR="0067667F" w:rsidRDefault="006F6683">
      <w:pPr>
        <w:pStyle w:val="CodePACKT"/>
      </w:pPr>
      <w:r>
        <w:tab/>
      </w:r>
    </w:p>
    <w:p w:rsidR="0067667F" w:rsidRDefault="006F6683">
      <w:pPr>
        <w:pStyle w:val="CodePACKT"/>
      </w:pPr>
      <w:r>
        <w:t>}</w:t>
      </w:r>
    </w:p>
    <w:p w:rsidR="0067667F" w:rsidRDefault="0067667F">
      <w:pPr>
        <w:pStyle w:val="CodePACKT"/>
      </w:pPr>
    </w:p>
    <w:p w:rsidR="0067667F" w:rsidRDefault="006F6683">
      <w:pPr>
        <w:pStyle w:val="CodePACKT"/>
      </w:pPr>
      <w:r>
        <w:t>@media (min-width: 480px) and (max-width: 800px) {</w:t>
      </w:r>
    </w:p>
    <w:p w:rsidR="0067667F" w:rsidDel="00D66B14" w:rsidRDefault="006F6683">
      <w:pPr>
        <w:pStyle w:val="CodePACKT"/>
        <w:rPr>
          <w:del w:id="1525" w:author="Rachel McCollin" w:date="2012-11-22T11:16:00Z"/>
        </w:rPr>
      </w:pPr>
      <w:del w:id="1526" w:author="Rachel McCollin" w:date="2012-11-22T11:16:00Z">
        <w:r w:rsidDel="00D66B14">
          <w:tab/>
          <w:delText>/*for tablet screens*/</w:delText>
        </w:r>
      </w:del>
    </w:p>
    <w:p w:rsidR="0067667F" w:rsidRDefault="006F6683">
      <w:pPr>
        <w:pStyle w:val="CodePACKT"/>
      </w:pPr>
      <w:r>
        <w:tab/>
      </w:r>
    </w:p>
    <w:p w:rsidR="0067667F" w:rsidRDefault="006F6683">
      <w:pPr>
        <w:pStyle w:val="CodePACKT"/>
      </w:pPr>
      <w:r>
        <w:t>}</w:t>
      </w:r>
    </w:p>
    <w:p w:rsidR="0067667F" w:rsidRDefault="006F6683">
      <w:pPr>
        <w:pStyle w:val="CodePACKT"/>
        <w:rPr>
          <w:ins w:id="1527" w:author="Rachel McCollin" w:date="2012-11-22T11:16:00Z"/>
        </w:rPr>
      </w:pPr>
      <w:r>
        <w:t>@media (max-width: 480px) {</w:t>
      </w:r>
    </w:p>
    <w:p w:rsidR="00D66B14" w:rsidRDefault="00D66B14">
      <w:pPr>
        <w:pStyle w:val="CodePACKT"/>
        <w:numPr>
          <w:ins w:id="1528" w:author="Rachel McCollin" w:date="2012-11-22T11:16:00Z"/>
        </w:numPr>
      </w:pPr>
    </w:p>
    <w:p w:rsidR="0067667F" w:rsidDel="00D66B14" w:rsidRDefault="006F6683">
      <w:pPr>
        <w:pStyle w:val="CodePACKT"/>
        <w:rPr>
          <w:del w:id="1529" w:author="Rachel McCollin" w:date="2012-11-22T11:16:00Z"/>
        </w:rPr>
      </w:pPr>
      <w:del w:id="1530" w:author="Rachel McCollin" w:date="2012-11-22T11:16:00Z">
        <w:r w:rsidDel="00D66B14">
          <w:tab/>
          <w:delText>/*</w:delText>
        </w:r>
      </w:del>
      <w:del w:id="1531" w:author="Rachel McCollin" w:date="2012-11-22T11:13:00Z">
        <w:r w:rsidDel="00014539">
          <w:delText>media players</w:delText>
        </w:r>
      </w:del>
      <w:del w:id="1532" w:author="Rachel McCollin" w:date="2012-11-22T11:16:00Z">
        <w:r w:rsidDel="00D66B14">
          <w:delText>*/</w:delText>
        </w:r>
      </w:del>
    </w:p>
    <w:p w:rsidR="0067667F" w:rsidRDefault="006F6683">
      <w:pPr>
        <w:pStyle w:val="CodePACKT"/>
      </w:pPr>
      <w:r>
        <w:t>}</w:t>
      </w:r>
    </w:p>
    <w:p w:rsidR="0067667F" w:rsidRDefault="006F6683">
      <w:pPr>
        <w:pStyle w:val="CodePACKT"/>
      </w:pPr>
      <w:r>
        <w:t>@media only screen and (min-width: 320px) and (max-width: 480px) {</w:t>
      </w:r>
    </w:p>
    <w:p w:rsidR="0067667F" w:rsidDel="00D66B14" w:rsidRDefault="006F6683">
      <w:pPr>
        <w:pStyle w:val="CodePACKT"/>
        <w:rPr>
          <w:del w:id="1533" w:author="Rachel McCollin" w:date="2012-11-22T11:16:00Z"/>
        </w:rPr>
      </w:pPr>
      <w:del w:id="1534" w:author="Rachel McCollin" w:date="2012-11-22T11:16:00Z">
        <w:r w:rsidDel="00D66B14">
          <w:tab/>
          <w:delText>/*</w:delText>
        </w:r>
      </w:del>
      <w:del w:id="1535" w:author="Rachel McCollin" w:date="2012-11-22T11:13:00Z">
        <w:r w:rsidDel="00014539">
          <w:delText>phones</w:delText>
        </w:r>
      </w:del>
      <w:del w:id="1536" w:author="Rachel McCollin" w:date="2012-11-22T11:16:00Z">
        <w:r w:rsidDel="00D66B14">
          <w:delText>*/</w:delText>
        </w:r>
      </w:del>
    </w:p>
    <w:p w:rsidR="0067667F" w:rsidRDefault="0067667F">
      <w:pPr>
        <w:pStyle w:val="CodePACKT"/>
      </w:pPr>
    </w:p>
    <w:p w:rsidR="0067667F" w:rsidRDefault="006F6683">
      <w:pPr>
        <w:pStyle w:val="CodePACKT"/>
      </w:pPr>
      <w:r>
        <w:t>}</w:t>
      </w:r>
    </w:p>
    <w:p w:rsidR="00B30C77" w:rsidRDefault="00014539">
      <w:pPr>
        <w:pStyle w:val="NumberedBulletPACKT"/>
        <w:numPr>
          <w:ins w:id="1537" w:author="Rachel McCollin" w:date="2012-11-22T11:15:00Z"/>
        </w:numPr>
        <w:rPr>
          <w:ins w:id="1538" w:author="Rachel McCollin" w:date="2012-11-22T11:15:00Z"/>
        </w:rPr>
        <w:pPrChange w:id="1539" w:author="Rachel McCollin" w:date="2012-11-22T11:15:00Z">
          <w:pPr>
            <w:pStyle w:val="Standard"/>
          </w:pPr>
        </w:pPrChange>
      </w:pPr>
      <w:ins w:id="1540" w:author="Rachel McCollin" w:date="2012-11-22T11:15:00Z">
        <w:r>
          <w:t xml:space="preserve">Save your </w:t>
        </w:r>
      </w:ins>
      <w:ins w:id="1541" w:author="Rachel McCollin" w:date="2012-11-22T14:43:00Z">
        <w:r w:rsidR="00754ECC">
          <w:t>stylesheet</w:t>
        </w:r>
      </w:ins>
      <w:ins w:id="1542" w:author="Rachel McCollin" w:date="2012-11-22T11:15:00Z">
        <w:r>
          <w:t>.</w:t>
        </w:r>
      </w:ins>
    </w:p>
    <w:p w:rsidR="00B30C77" w:rsidRDefault="006F6683">
      <w:pPr>
        <w:pStyle w:val="WJHPackt"/>
        <w:numPr>
          <w:ins w:id="1543" w:author="Rachel McCollin" w:date="2012-11-22T11:14:00Z"/>
        </w:numPr>
        <w:rPr>
          <w:ins w:id="1544" w:author="Rachel McCollin" w:date="2012-11-22T11:14:00Z"/>
        </w:rPr>
        <w:pPrChange w:id="1545" w:author="Rachel McCollin" w:date="2012-11-22T11:15:00Z">
          <w:pPr>
            <w:pStyle w:val="CodePACKT"/>
          </w:pPr>
        </w:pPrChange>
      </w:pPr>
      <w:del w:id="1546" w:author="Rachel McCollin" w:date="2012-11-22T11:15:00Z">
        <w:r w:rsidDel="00014539">
          <w:delText>...</w:delText>
        </w:r>
      </w:del>
      <w:ins w:id="1547" w:author="Rachel McCollin" w:date="2012-11-22T11:14:00Z">
        <w:r w:rsidR="00014539">
          <w:t>What just happened?</w:t>
        </w:r>
      </w:ins>
    </w:p>
    <w:p w:rsidR="00014539" w:rsidRDefault="00014539" w:rsidP="00014539">
      <w:pPr>
        <w:pStyle w:val="Standard"/>
        <w:numPr>
          <w:ins w:id="1548" w:author="Rachel McCollin" w:date="2012-11-22T11:14:00Z"/>
        </w:numPr>
        <w:rPr>
          <w:ins w:id="1549" w:author="Rachel McCollin" w:date="2012-11-22T11:16:00Z"/>
          <w:rFonts w:ascii="Lucida Grande" w:hAnsi="Lucida Grande" w:cs="Lucida Grande"/>
          <w:color w:val="000000"/>
          <w:kern w:val="0"/>
        </w:rPr>
      </w:pPr>
      <w:ins w:id="1550" w:author="Rachel McCollin" w:date="2012-11-22T11:15:00Z">
        <w:r>
          <w:t>We</w:t>
        </w:r>
      </w:ins>
      <w:ins w:id="1551" w:author="Rachel McCollin" w:date="2012-11-22T11:16:00Z">
        <w:r w:rsidR="00D66B14">
          <w:t xml:space="preserve"> </w:t>
        </w:r>
        <w:r w:rsidR="00D66B14">
          <w:rPr>
            <w:rFonts w:ascii="Lucida Grande" w:hAnsi="Lucida Grande" w:cs="Lucida Grande"/>
            <w:color w:val="000000"/>
            <w:kern w:val="0"/>
          </w:rPr>
          <w:t>added some media queries to target the screen sizes most commonly used. Let’s have a look at how they work:</w:t>
        </w:r>
      </w:ins>
    </w:p>
    <w:p w:rsidR="00B30C77" w:rsidRDefault="00D66B14">
      <w:pPr>
        <w:pStyle w:val="BulletPACKT"/>
        <w:numPr>
          <w:ins w:id="1552" w:author="Rachel McCollin" w:date="2012-11-22T11:16:00Z"/>
        </w:numPr>
        <w:rPr>
          <w:ins w:id="1553" w:author="Rachel McCollin" w:date="2012-11-22T11:16:00Z"/>
        </w:rPr>
        <w:pPrChange w:id="1554" w:author="Rachel McCollin" w:date="2012-11-22T11:16:00Z">
          <w:pPr>
            <w:pStyle w:val="CodePACKT"/>
          </w:pPr>
        </w:pPrChange>
      </w:pPr>
      <w:ins w:id="1555" w:author="Rachel McCollin" w:date="2012-11-22T11:16:00Z">
        <w:r w:rsidRPr="00B30C77">
          <w:rPr>
            <w:rStyle w:val="CodeInTextPACKT"/>
            <w:rPrChange w:id="1556" w:author="Rachel McCollin" w:date="2012-11-22T14:55:00Z">
              <w:rPr/>
            </w:rPrChange>
          </w:rPr>
          <w:t>@media (min-width: 1220px)</w:t>
        </w:r>
        <w:r>
          <w:t xml:space="preserve"> targets very large screens</w:t>
        </w:r>
      </w:ins>
      <w:ins w:id="1557" w:author="Rachel McCollin" w:date="2012-11-22T15:46:00Z">
        <w:r w:rsidR="00284D1B">
          <w:t>.</w:t>
        </w:r>
      </w:ins>
    </w:p>
    <w:p w:rsidR="00B30C77" w:rsidRDefault="00D66B14">
      <w:pPr>
        <w:pStyle w:val="BulletPACKT"/>
        <w:numPr>
          <w:ins w:id="1558" w:author="Rachel McCollin" w:date="2012-11-22T11:16:00Z"/>
        </w:numPr>
        <w:rPr>
          <w:ins w:id="1559" w:author="Rachel McCollin" w:date="2012-11-22T11:16:00Z"/>
        </w:rPr>
        <w:pPrChange w:id="1560" w:author="Rachel McCollin" w:date="2012-11-22T11:16:00Z">
          <w:pPr>
            <w:pStyle w:val="CodePACKT"/>
          </w:pPr>
        </w:pPrChange>
      </w:pPr>
      <w:ins w:id="1561" w:author="Rachel McCollin" w:date="2012-11-22T11:16:00Z">
        <w:r w:rsidRPr="00B30C77">
          <w:rPr>
            <w:rStyle w:val="CodeInTextPACKT"/>
            <w:rPrChange w:id="1562" w:author="Rachel McCollin" w:date="2012-11-22T14:55:00Z">
              <w:rPr/>
            </w:rPrChange>
          </w:rPr>
          <w:t>@media (max-width: 1024px)</w:t>
        </w:r>
      </w:ins>
      <w:ins w:id="1563" w:author="Rachel McCollin" w:date="2012-11-22T15:46:00Z">
        <w:r w:rsidR="00284D1B">
          <w:rPr>
            <w:rStyle w:val="CodeInTextPACKT"/>
          </w:rPr>
          <w:t xml:space="preserve"> </w:t>
        </w:r>
      </w:ins>
      <w:ins w:id="1564" w:author="Rachel McCollin" w:date="2012-11-22T11:17:00Z">
        <w:r>
          <w:t>targets</w:t>
        </w:r>
      </w:ins>
      <w:ins w:id="1565" w:author="Rachel McCollin" w:date="2012-11-22T11:16:00Z">
        <w:r>
          <w:t xml:space="preserve"> small desktop screens and larger tablet screens</w:t>
        </w:r>
      </w:ins>
      <w:ins w:id="1566" w:author="Rachel McCollin" w:date="2012-11-22T15:46:00Z">
        <w:r w:rsidR="00284D1B">
          <w:t>.</w:t>
        </w:r>
      </w:ins>
    </w:p>
    <w:p w:rsidR="00B30C77" w:rsidRDefault="00D66B14">
      <w:pPr>
        <w:pStyle w:val="BulletPACKT"/>
        <w:numPr>
          <w:ins w:id="1567" w:author="Rachel McCollin" w:date="2012-11-22T11:16:00Z"/>
        </w:numPr>
        <w:rPr>
          <w:ins w:id="1568" w:author="Rachel McCollin" w:date="2012-11-22T11:16:00Z"/>
        </w:rPr>
        <w:pPrChange w:id="1569" w:author="Rachel McCollin" w:date="2012-11-22T11:16:00Z">
          <w:pPr>
            <w:pStyle w:val="CodePACKT"/>
          </w:pPr>
        </w:pPrChange>
      </w:pPr>
      <w:ins w:id="1570" w:author="Rachel McCollin" w:date="2012-11-22T11:16:00Z">
        <w:r w:rsidRPr="00B30C77">
          <w:rPr>
            <w:rStyle w:val="CodeInTextPACKT"/>
            <w:rPrChange w:id="1571" w:author="Rachel McCollin" w:date="2012-11-22T14:56:00Z">
              <w:rPr/>
            </w:rPrChange>
          </w:rPr>
          <w:t>@media (min-width: 480px) and (max-width: 800px)</w:t>
        </w:r>
        <w:r>
          <w:t xml:space="preserve"> </w:t>
        </w:r>
      </w:ins>
      <w:ins w:id="1572" w:author="Rachel McCollin" w:date="2012-11-22T11:17:00Z">
        <w:r>
          <w:t xml:space="preserve">targets </w:t>
        </w:r>
      </w:ins>
      <w:ins w:id="1573" w:author="Rachel McCollin" w:date="2012-11-22T11:16:00Z">
        <w:r>
          <w:t>small tablet screens or larger tablet screens in portrait</w:t>
        </w:r>
      </w:ins>
      <w:ins w:id="1574" w:author="Rachel McCollin" w:date="2012-11-22T15:46:00Z">
        <w:r w:rsidR="00284D1B">
          <w:t>.</w:t>
        </w:r>
      </w:ins>
    </w:p>
    <w:p w:rsidR="00B30C77" w:rsidRDefault="00D66B14">
      <w:pPr>
        <w:pStyle w:val="BulletPACKT"/>
        <w:numPr>
          <w:ins w:id="1575" w:author="Rachel McCollin" w:date="2012-11-22T11:18:00Z"/>
        </w:numPr>
        <w:rPr>
          <w:ins w:id="1576" w:author="Rachel McCollin" w:date="2012-11-22T11:16:00Z"/>
        </w:rPr>
        <w:pPrChange w:id="1577" w:author="Rachel McCollin" w:date="2012-11-22T11:18:00Z">
          <w:pPr>
            <w:pStyle w:val="CodePACKT"/>
          </w:pPr>
        </w:pPrChange>
      </w:pPr>
      <w:ins w:id="1578" w:author="Rachel McCollin" w:date="2012-11-22T11:16:00Z">
        <w:r w:rsidRPr="00B30C77">
          <w:rPr>
            <w:rStyle w:val="CodeInTextPACKT"/>
            <w:rPrChange w:id="1579" w:author="Rachel McCollin" w:date="2012-11-22T14:56:00Z">
              <w:rPr/>
            </w:rPrChange>
          </w:rPr>
          <w:t>@media (max-width: 480px)</w:t>
        </w:r>
        <w:r>
          <w:t xml:space="preserve"> targets small screens including phones in landscape</w:t>
        </w:r>
      </w:ins>
      <w:ins w:id="1580" w:author="Rachel McCollin" w:date="2012-11-22T15:46:00Z">
        <w:r w:rsidR="00284D1B">
          <w:t>.</w:t>
        </w:r>
      </w:ins>
    </w:p>
    <w:p w:rsidR="00D66B14" w:rsidRDefault="00D66B14" w:rsidP="00D66B14">
      <w:pPr>
        <w:pStyle w:val="BulletPACKT"/>
        <w:numPr>
          <w:ins w:id="1581" w:author="Rachel McCollin" w:date="2012-11-22T11:18:00Z"/>
        </w:numPr>
        <w:rPr>
          <w:ins w:id="1582" w:author="Rachel McCollin" w:date="2012-11-22T11:18:00Z"/>
        </w:rPr>
      </w:pPr>
      <w:ins w:id="1583" w:author="Rachel McCollin" w:date="2012-11-22T11:16:00Z">
        <w:r w:rsidRPr="00B30C77">
          <w:rPr>
            <w:rStyle w:val="CodeInTextPACKT"/>
            <w:rPrChange w:id="1584" w:author="Rachel McCollin" w:date="2012-11-22T14:56:00Z">
              <w:rPr/>
            </w:rPrChange>
          </w:rPr>
          <w:t>@media only screen and (min-width: 320px) and (max-width: 480px)</w:t>
        </w:r>
        <w:r>
          <w:t xml:space="preserve"> targets phones in portrait </w:t>
        </w:r>
      </w:ins>
      <w:ins w:id="1585" w:author="Rachel McCollin" w:date="2012-11-22T15:46:00Z">
        <w:r w:rsidR="00284D1B">
          <w:t>.</w:t>
        </w:r>
      </w:ins>
    </w:p>
    <w:p w:rsidR="00B30C77" w:rsidRDefault="00D66B14">
      <w:pPr>
        <w:pStyle w:val="TipwithoutheadingPACKT"/>
        <w:numPr>
          <w:ins w:id="1586" w:author="Rachel McCollin" w:date="2012-11-22T11:18:00Z"/>
        </w:numPr>
        <w:pPrChange w:id="1587" w:author="Rachel McCollin" w:date="2012-11-22T11:18:00Z">
          <w:pPr>
            <w:pStyle w:val="CodePACKT"/>
          </w:pPr>
        </w:pPrChange>
      </w:pPr>
      <w:ins w:id="1588" w:author="Rachel McCollin" w:date="2012-11-22T11:19:00Z">
        <w:r>
          <w:t>These media queries work for the vast majority of devices available at the time of writing. But a</w:t>
        </w:r>
      </w:ins>
      <w:ins w:id="1589" w:author="Rachel McCollin" w:date="2012-11-22T11:18:00Z">
        <w:r>
          <w:t xml:space="preserve">s more and more devices are released with </w:t>
        </w:r>
      </w:ins>
      <w:ins w:id="1590" w:author="Rachel McCollin" w:date="2012-11-22T14:44:00Z">
        <w:r w:rsidR="00754ECC">
          <w:t>different</w:t>
        </w:r>
      </w:ins>
      <w:ins w:id="1591" w:author="Rachel McCollin" w:date="2012-11-22T11:18:00Z">
        <w:r>
          <w:t xml:space="preserve"> screen widths, you may find these media queries don</w:t>
        </w:r>
      </w:ins>
      <w:ins w:id="1592" w:author="Rachel McCollin" w:date="2012-11-22T11:19:00Z">
        <w:r>
          <w:t>’t continue to target the devices you expect them to. When working on your theme, you may find it helps to tweak these media queries so they target widths at which the design needs to be altered for it to look good, rather than focusing on specific devices.</w:t>
        </w:r>
      </w:ins>
    </w:p>
    <w:p w:rsidR="0067667F" w:rsidRDefault="006F6683">
      <w:pPr>
        <w:pStyle w:val="Heading2"/>
      </w:pPr>
      <w:r>
        <w:t>Setting up the desktop view:</w:t>
      </w:r>
    </w:p>
    <w:p w:rsidR="0067667F" w:rsidRDefault="006F6683">
      <w:pPr>
        <w:pStyle w:val="Standard"/>
      </w:pPr>
      <w:r>
        <w:t xml:space="preserve">We'll first start with out desktop browser view. We'll </w:t>
      </w:r>
      <w:del w:id="1593" w:author="Rachel McCollin" w:date="2012-11-22T11:20:00Z">
        <w:r w:rsidDel="00D66B14">
          <w:delText xml:space="preserve">utilize </w:delText>
        </w:r>
      </w:del>
      <w:ins w:id="1594" w:author="Rachel McCollin" w:date="2012-11-22T11:20:00Z">
        <w:r w:rsidR="00D66B14">
          <w:t xml:space="preserve">use </w:t>
        </w:r>
      </w:ins>
      <w:r>
        <w:rPr>
          <w:rStyle w:val="CodeInTextPACKT"/>
        </w:rPr>
        <w:t>layout-core.css</w:t>
      </w:r>
      <w:r>
        <w:t xml:space="preserve"> to help us set our columns up.</w:t>
      </w:r>
    </w:p>
    <w:p w:rsidR="0067667F" w:rsidRDefault="006F6683">
      <w:pPr>
        <w:pStyle w:val="TFAPackt"/>
        <w:outlineLvl w:val="9"/>
      </w:pPr>
      <w:r>
        <w:t>Time for action:  Standard settings</w:t>
      </w:r>
    </w:p>
    <w:p w:rsidR="00D66B14" w:rsidRDefault="003078B1">
      <w:pPr>
        <w:pStyle w:val="Standard"/>
        <w:numPr>
          <w:ins w:id="1595" w:author="Rachel McCollin" w:date="2012-11-22T11:20:00Z"/>
        </w:numPr>
        <w:rPr>
          <w:ins w:id="1596" w:author="Rachel McCollin" w:date="2012-11-22T11:20:00Z"/>
        </w:rPr>
      </w:pPr>
      <w:ins w:id="1597" w:author="Rachel McCollin" w:date="2012-11-22T11:21:00Z">
        <w:r>
          <w:t>Now we’ll set up the default styling for the desktop view.</w:t>
        </w:r>
      </w:ins>
    </w:p>
    <w:p w:rsidR="00B30C77" w:rsidRDefault="006F6683">
      <w:pPr>
        <w:pStyle w:val="NumberedBulletPACKT"/>
        <w:numPr>
          <w:ins w:id="1598" w:author="Rachel McCollin" w:date="2012-11-22T11:23:00Z"/>
        </w:numPr>
        <w:pPrChange w:id="1599" w:author="Rachel McCollin" w:date="2012-11-22T11:23:00Z">
          <w:pPr>
            <w:pStyle w:val="Standard"/>
          </w:pPr>
        </w:pPrChange>
      </w:pPr>
      <w:del w:id="1600" w:author="Rachel McCollin" w:date="2012-11-22T11:21:00Z">
        <w:r w:rsidDel="003078B1">
          <w:delText>We'll go ahead and start with what most laptop and desktop's see and we'll set the “defaults” in our style sheet to accommodate these browsers. We'll then move on and modify these rules in our @media calls for various screen sizes. Let's go ahead and set up a general styles area in our style.css sheet and underneath it, our general rules like so:</w:delText>
        </w:r>
      </w:del>
      <w:ins w:id="1601" w:author="Rachel McCollin" w:date="2012-11-22T11:21:00Z">
        <w:r w:rsidR="003078B1">
          <w:t xml:space="preserve">Below the typography section in your </w:t>
        </w:r>
      </w:ins>
      <w:ins w:id="1602" w:author="Rachel McCollin" w:date="2012-11-22T14:43:00Z">
        <w:r w:rsidR="00754ECC">
          <w:t>stylesheet</w:t>
        </w:r>
      </w:ins>
      <w:ins w:id="1603" w:author="Rachel McCollin" w:date="2012-11-22T11:21:00Z">
        <w:r w:rsidR="003078B1">
          <w:t xml:space="preserve"> and above the media queries, add the layout styling like so:</w:t>
        </w:r>
      </w:ins>
    </w:p>
    <w:p w:rsidR="00B30C77" w:rsidRDefault="006F6683">
      <w:pPr>
        <w:pStyle w:val="CodePACKT"/>
        <w:tabs>
          <w:tab w:val="left" w:pos="1640"/>
        </w:tabs>
        <w:rPr>
          <w:del w:id="1604" w:author="Rachel McCollin" w:date="2012-11-22T11:22:00Z"/>
        </w:rPr>
        <w:pPrChange w:id="1605" w:author="Rachel McCollin" w:date="2012-11-22T11:22:00Z">
          <w:pPr>
            <w:pStyle w:val="CodePACKT"/>
          </w:pPr>
        </w:pPrChange>
      </w:pPr>
      <w:del w:id="1606" w:author="Rachel McCollin" w:date="2012-11-22T11:22:00Z">
        <w:r w:rsidDel="003078B1">
          <w:delText>...</w:delText>
        </w:r>
      </w:del>
    </w:p>
    <w:p w:rsidR="0067667F" w:rsidRDefault="006F6683">
      <w:pPr>
        <w:pStyle w:val="CodePACKT"/>
      </w:pPr>
      <w:r>
        <w:t>/*------------------ STANDARD STYLING -------------------*/</w:t>
      </w:r>
    </w:p>
    <w:p w:rsidR="003078B1" w:rsidRDefault="006F6683">
      <w:pPr>
        <w:pStyle w:val="CodePACKT"/>
        <w:rPr>
          <w:ins w:id="1607" w:author="Rachel McCollin" w:date="2012-11-22T11:22:00Z"/>
        </w:rPr>
      </w:pPr>
      <w:r>
        <w:t>header{</w:t>
      </w:r>
    </w:p>
    <w:p w:rsidR="003078B1" w:rsidRDefault="003078B1">
      <w:pPr>
        <w:pStyle w:val="CodePACKT"/>
        <w:numPr>
          <w:ins w:id="1608" w:author="Rachel McCollin" w:date="2012-11-22T11:22:00Z"/>
        </w:numPr>
        <w:rPr>
          <w:ins w:id="1609" w:author="Rachel McCollin" w:date="2012-11-22T11:22:00Z"/>
        </w:rPr>
      </w:pPr>
      <w:ins w:id="1610" w:author="Rachel McCollin" w:date="2012-11-22T11:22:00Z">
        <w:r>
          <w:tab/>
        </w:r>
      </w:ins>
      <w:r w:rsidR="006F6683">
        <w:t>height: 110px;</w:t>
      </w:r>
    </w:p>
    <w:p w:rsidR="0067667F" w:rsidRDefault="006F6683">
      <w:pPr>
        <w:pStyle w:val="CodePACKT"/>
        <w:numPr>
          <w:ins w:id="1611" w:author="Rachel McCollin" w:date="2012-11-22T11:22:00Z"/>
        </w:numPr>
      </w:pPr>
      <w:r>
        <w:t>}</w:t>
      </w:r>
    </w:p>
    <w:p w:rsidR="0067667F" w:rsidRDefault="0067667F">
      <w:pPr>
        <w:pStyle w:val="CodePACKT"/>
      </w:pPr>
    </w:p>
    <w:p w:rsidR="003078B1" w:rsidRDefault="006F6683">
      <w:pPr>
        <w:pStyle w:val="CodePACKT"/>
        <w:rPr>
          <w:ins w:id="1612" w:author="Rachel McCollin" w:date="2012-11-22T11:22:00Z"/>
        </w:rPr>
      </w:pPr>
      <w:r>
        <w:t>#mainNav{</w:t>
      </w:r>
    </w:p>
    <w:p w:rsidR="003078B1" w:rsidRDefault="003078B1">
      <w:pPr>
        <w:pStyle w:val="CodePACKT"/>
        <w:numPr>
          <w:ins w:id="1613" w:author="Rachel McCollin" w:date="2012-11-22T11:22:00Z"/>
        </w:numPr>
        <w:rPr>
          <w:ins w:id="1614" w:author="Rachel McCollin" w:date="2012-11-22T11:22:00Z"/>
        </w:rPr>
      </w:pPr>
      <w:ins w:id="1615" w:author="Rachel McCollin" w:date="2012-11-22T11:22:00Z">
        <w:r>
          <w:tab/>
        </w:r>
      </w:ins>
      <w:r w:rsidR="006F6683">
        <w:t>position:absolute;</w:t>
      </w:r>
    </w:p>
    <w:p w:rsidR="003078B1" w:rsidRDefault="003078B1">
      <w:pPr>
        <w:pStyle w:val="CodePACKT"/>
        <w:numPr>
          <w:ins w:id="1616" w:author="Rachel McCollin" w:date="2012-11-22T11:22:00Z"/>
        </w:numPr>
        <w:rPr>
          <w:ins w:id="1617" w:author="Rachel McCollin" w:date="2012-11-22T11:22:00Z"/>
        </w:rPr>
      </w:pPr>
      <w:ins w:id="1618" w:author="Rachel McCollin" w:date="2012-11-22T11:22:00Z">
        <w:r>
          <w:tab/>
        </w:r>
      </w:ins>
      <w:del w:id="1619" w:author="Rachel McCollin" w:date="2012-11-22T11:22:00Z">
        <w:r w:rsidR="006F6683" w:rsidDel="003078B1">
          <w:delText xml:space="preserve"> </w:delText>
        </w:r>
      </w:del>
      <w:r w:rsidR="006F6683">
        <w:t>top: 110px;</w:t>
      </w:r>
    </w:p>
    <w:p w:rsidR="003078B1" w:rsidRDefault="003078B1">
      <w:pPr>
        <w:pStyle w:val="CodePACKT"/>
        <w:numPr>
          <w:ins w:id="1620" w:author="Rachel McCollin" w:date="2012-11-22T11:22:00Z"/>
        </w:numPr>
        <w:rPr>
          <w:ins w:id="1621" w:author="Rachel McCollin" w:date="2012-11-22T11:22:00Z"/>
        </w:rPr>
      </w:pPr>
      <w:ins w:id="1622" w:author="Rachel McCollin" w:date="2012-11-22T11:22:00Z">
        <w:r>
          <w:tab/>
        </w:r>
      </w:ins>
      <w:del w:id="1623" w:author="Rachel McCollin" w:date="2012-11-22T11:22:00Z">
        <w:r w:rsidR="006F6683" w:rsidDel="003078B1">
          <w:delText xml:space="preserve"> </w:delText>
        </w:r>
      </w:del>
      <w:r w:rsidR="006F6683">
        <w:t>width: 100%;</w:t>
      </w:r>
    </w:p>
    <w:p w:rsidR="0067667F" w:rsidRDefault="006F6683">
      <w:pPr>
        <w:pStyle w:val="CodePACKT"/>
        <w:numPr>
          <w:ins w:id="1624" w:author="Rachel McCollin" w:date="2012-11-22T11:22:00Z"/>
        </w:numPr>
      </w:pPr>
      <w:r>
        <w:t>}</w:t>
      </w:r>
    </w:p>
    <w:p w:rsidR="003078B1" w:rsidRDefault="006F6683">
      <w:pPr>
        <w:pStyle w:val="CodePACKT"/>
        <w:rPr>
          <w:ins w:id="1625" w:author="Rachel McCollin" w:date="2012-11-22T11:22:00Z"/>
        </w:rPr>
      </w:pPr>
      <w:r>
        <w:t>#mainNav li a{</w:t>
      </w:r>
    </w:p>
    <w:p w:rsidR="003078B1" w:rsidRDefault="003078B1">
      <w:pPr>
        <w:pStyle w:val="CodePACKT"/>
        <w:numPr>
          <w:ins w:id="1626" w:author="Rachel McCollin" w:date="2012-11-22T11:22:00Z"/>
        </w:numPr>
        <w:rPr>
          <w:ins w:id="1627" w:author="Rachel McCollin" w:date="2012-11-22T11:22:00Z"/>
        </w:rPr>
      </w:pPr>
      <w:ins w:id="1628" w:author="Rachel McCollin" w:date="2012-11-22T11:22:00Z">
        <w:r>
          <w:tab/>
        </w:r>
      </w:ins>
      <w:r w:rsidR="006F6683">
        <w:t>display: block;</w:t>
      </w:r>
    </w:p>
    <w:p w:rsidR="003078B1" w:rsidRDefault="003078B1">
      <w:pPr>
        <w:pStyle w:val="CodePACKT"/>
        <w:numPr>
          <w:ins w:id="1629" w:author="Rachel McCollin" w:date="2012-11-22T11:22:00Z"/>
        </w:numPr>
        <w:rPr>
          <w:ins w:id="1630" w:author="Rachel McCollin" w:date="2012-11-22T11:22:00Z"/>
        </w:rPr>
      </w:pPr>
      <w:ins w:id="1631" w:author="Rachel McCollin" w:date="2012-11-22T11:22:00Z">
        <w:r>
          <w:tab/>
        </w:r>
      </w:ins>
      <w:del w:id="1632" w:author="Rachel McCollin" w:date="2012-11-22T11:22:00Z">
        <w:r w:rsidR="006F6683" w:rsidDel="003078B1">
          <w:delText xml:space="preserve"> </w:delText>
        </w:r>
      </w:del>
      <w:r w:rsidR="006F6683">
        <w:t>padding: 10px 15px 13px 15px;</w:t>
      </w:r>
    </w:p>
    <w:p w:rsidR="003078B1" w:rsidRDefault="003078B1">
      <w:pPr>
        <w:pStyle w:val="CodePACKT"/>
        <w:numPr>
          <w:ins w:id="1633" w:author="Rachel McCollin" w:date="2012-11-22T11:22:00Z"/>
        </w:numPr>
        <w:rPr>
          <w:ins w:id="1634" w:author="Rachel McCollin" w:date="2012-11-22T11:22:00Z"/>
        </w:rPr>
      </w:pPr>
      <w:ins w:id="1635" w:author="Rachel McCollin" w:date="2012-11-22T11:22:00Z">
        <w:r>
          <w:tab/>
        </w:r>
      </w:ins>
      <w:del w:id="1636" w:author="Rachel McCollin" w:date="2012-11-22T11:22:00Z">
        <w:r w:rsidR="006F6683" w:rsidDel="003078B1">
          <w:delText xml:space="preserve"> </w:delText>
        </w:r>
      </w:del>
      <w:r w:rsidR="006F6683">
        <w:t xml:space="preserve">line-height: 100%; </w:t>
      </w:r>
    </w:p>
    <w:p w:rsidR="003078B1" w:rsidRDefault="003078B1">
      <w:pPr>
        <w:pStyle w:val="CodePACKT"/>
        <w:numPr>
          <w:ins w:id="1637" w:author="Rachel McCollin" w:date="2012-11-22T11:22:00Z"/>
        </w:numPr>
        <w:rPr>
          <w:ins w:id="1638" w:author="Rachel McCollin" w:date="2012-11-22T11:22:00Z"/>
        </w:rPr>
      </w:pPr>
      <w:ins w:id="1639" w:author="Rachel McCollin" w:date="2012-11-22T11:22:00Z">
        <w:r>
          <w:tab/>
        </w:r>
      </w:ins>
      <w:del w:id="1640" w:author="Rachel McCollin" w:date="2012-11-22T11:22:00Z">
        <w:r w:rsidR="006F6683" w:rsidDel="003078B1">
          <w:delText>font</w:delText>
        </w:r>
      </w:del>
      <w:r w:rsidR="006F6683">
        <w:t>-size: 120%;</w:t>
      </w:r>
    </w:p>
    <w:p w:rsidR="003078B1" w:rsidRDefault="003078B1">
      <w:pPr>
        <w:pStyle w:val="CodePACKT"/>
        <w:numPr>
          <w:ins w:id="1641" w:author="Rachel McCollin" w:date="2012-11-22T11:22:00Z"/>
        </w:numPr>
        <w:rPr>
          <w:ins w:id="1642" w:author="Rachel McCollin" w:date="2012-11-22T11:22:00Z"/>
        </w:rPr>
      </w:pPr>
      <w:ins w:id="1643" w:author="Rachel McCollin" w:date="2012-11-22T11:22:00Z">
        <w:r>
          <w:tab/>
        </w:r>
      </w:ins>
      <w:del w:id="1644" w:author="Rachel McCollin" w:date="2012-11-22T11:22:00Z">
        <w:r w:rsidR="006F6683" w:rsidDel="003078B1">
          <w:delText xml:space="preserve"> </w:delText>
        </w:r>
      </w:del>
      <w:r w:rsidR="006F6683">
        <w:t>border: none;</w:t>
      </w:r>
    </w:p>
    <w:p w:rsidR="003078B1" w:rsidRDefault="003078B1">
      <w:pPr>
        <w:pStyle w:val="CodePACKT"/>
        <w:numPr>
          <w:ins w:id="1645" w:author="Rachel McCollin" w:date="2012-11-22T11:22:00Z"/>
        </w:numPr>
        <w:rPr>
          <w:ins w:id="1646" w:author="Rachel McCollin" w:date="2012-11-22T11:22:00Z"/>
        </w:rPr>
      </w:pPr>
      <w:ins w:id="1647" w:author="Rachel McCollin" w:date="2012-11-22T11:22:00Z">
        <w:r>
          <w:tab/>
        </w:r>
      </w:ins>
      <w:del w:id="1648" w:author="Rachel McCollin" w:date="2012-11-22T11:22:00Z">
        <w:r w:rsidR="006F6683" w:rsidDel="003078B1">
          <w:delText xml:space="preserve"> </w:delText>
        </w:r>
      </w:del>
      <w:r w:rsidR="006F6683">
        <w:t>color: #036;</w:t>
      </w:r>
    </w:p>
    <w:p w:rsidR="0067667F" w:rsidDel="003078B1" w:rsidRDefault="006F6683">
      <w:pPr>
        <w:pStyle w:val="CodePACKT"/>
        <w:numPr>
          <w:ins w:id="1649" w:author="Rachel McCollin" w:date="2012-11-22T11:22:00Z"/>
        </w:numPr>
        <w:rPr>
          <w:del w:id="1650" w:author="Rachel McCollin" w:date="2012-11-22T11:22:00Z"/>
        </w:rPr>
      </w:pPr>
      <w:r>
        <w:t>}</w:t>
      </w:r>
    </w:p>
    <w:p w:rsidR="0067667F" w:rsidRDefault="0067667F">
      <w:pPr>
        <w:pStyle w:val="CodePACKT"/>
        <w:numPr>
          <w:ins w:id="1651" w:author="Unknown"/>
        </w:numPr>
      </w:pPr>
    </w:p>
    <w:p w:rsidR="003078B1" w:rsidRDefault="006F6683">
      <w:pPr>
        <w:pStyle w:val="CodePACKT"/>
        <w:rPr>
          <w:ins w:id="1652" w:author="Rachel McCollin" w:date="2012-11-22T11:22:00Z"/>
        </w:rPr>
      </w:pPr>
      <w:r>
        <w:t>#across{</w:t>
      </w:r>
    </w:p>
    <w:p w:rsidR="003078B1" w:rsidRDefault="003078B1">
      <w:pPr>
        <w:pStyle w:val="CodePACKT"/>
        <w:numPr>
          <w:ins w:id="1653" w:author="Rachel McCollin" w:date="2012-11-22T11:22:00Z"/>
        </w:numPr>
        <w:rPr>
          <w:ins w:id="1654" w:author="Rachel McCollin" w:date="2012-11-22T11:22:00Z"/>
        </w:rPr>
      </w:pPr>
      <w:ins w:id="1655" w:author="Rachel McCollin" w:date="2012-11-22T11:22:00Z">
        <w:r>
          <w:tab/>
        </w:r>
      </w:ins>
      <w:r w:rsidR="006F6683">
        <w:t>margin: 0;</w:t>
      </w:r>
    </w:p>
    <w:p w:rsidR="003078B1" w:rsidRDefault="003078B1">
      <w:pPr>
        <w:pStyle w:val="CodePACKT"/>
        <w:numPr>
          <w:ins w:id="1656" w:author="Rachel McCollin" w:date="2012-11-22T11:22:00Z"/>
        </w:numPr>
        <w:rPr>
          <w:ins w:id="1657" w:author="Rachel McCollin" w:date="2012-11-22T11:22:00Z"/>
        </w:rPr>
      </w:pPr>
      <w:ins w:id="1658" w:author="Rachel McCollin" w:date="2012-11-22T11:22:00Z">
        <w:r>
          <w:tab/>
        </w:r>
      </w:ins>
      <w:del w:id="1659" w:author="Rachel McCollin" w:date="2012-11-22T11:22:00Z">
        <w:r w:rsidR="006F6683" w:rsidDel="003078B1">
          <w:delText xml:space="preserve"> </w:delText>
        </w:r>
      </w:del>
      <w:r w:rsidR="006F6683">
        <w:t>width:100%;</w:t>
      </w:r>
    </w:p>
    <w:p w:rsidR="0067667F" w:rsidRDefault="006F6683">
      <w:pPr>
        <w:pStyle w:val="CodePACKT"/>
        <w:numPr>
          <w:ins w:id="1660" w:author="Rachel McCollin" w:date="2012-11-22T11:22:00Z"/>
        </w:numPr>
      </w:pPr>
      <w:r>
        <w:t>}/*for a stre</w:t>
      </w:r>
      <w:ins w:id="1661" w:author="Rachel McCollin" w:date="2012-11-22T11:22:00Z">
        <w:r w:rsidR="003078B1">
          <w:t>tch</w:t>
        </w:r>
      </w:ins>
      <w:del w:id="1662" w:author="Rachel McCollin" w:date="2012-11-22T11:22:00Z">
        <w:r w:rsidDel="003078B1">
          <w:delText>cht</w:delText>
        </w:r>
      </w:del>
      <w:r>
        <w:t>ed bottom only*/</w:t>
      </w:r>
    </w:p>
    <w:p w:rsidR="0067667F" w:rsidRDefault="0067667F">
      <w:pPr>
        <w:pStyle w:val="CodePACKT"/>
      </w:pPr>
    </w:p>
    <w:p w:rsidR="003078B1" w:rsidRDefault="006F6683">
      <w:pPr>
        <w:pStyle w:val="CodePACKT"/>
        <w:rPr>
          <w:ins w:id="1663" w:author="Rachel McCollin" w:date="2012-11-22T11:23:00Z"/>
        </w:rPr>
      </w:pPr>
      <w:r>
        <w:t>h2.thisMonth{</w:t>
      </w:r>
    </w:p>
    <w:p w:rsidR="003078B1" w:rsidRDefault="003078B1">
      <w:pPr>
        <w:pStyle w:val="CodePACKT"/>
        <w:numPr>
          <w:ins w:id="1664" w:author="Rachel McCollin" w:date="2012-11-22T11:23:00Z"/>
        </w:numPr>
        <w:rPr>
          <w:ins w:id="1665" w:author="Rachel McCollin" w:date="2012-11-22T11:23:00Z"/>
        </w:rPr>
      </w:pPr>
      <w:ins w:id="1666" w:author="Rachel McCollin" w:date="2012-11-22T11:23:00Z">
        <w:r>
          <w:tab/>
        </w:r>
      </w:ins>
      <w:r w:rsidR="006F6683">
        <w:t>font-size: 260%;</w:t>
      </w:r>
    </w:p>
    <w:p w:rsidR="0067667F" w:rsidDel="003078B1" w:rsidRDefault="006F6683">
      <w:pPr>
        <w:pStyle w:val="CodePACKT"/>
        <w:numPr>
          <w:ins w:id="1667" w:author="Rachel McCollin" w:date="2012-11-22T11:23:00Z"/>
        </w:numPr>
        <w:rPr>
          <w:del w:id="1668" w:author="Rachel McCollin" w:date="2012-11-22T11:23:00Z"/>
        </w:rPr>
      </w:pPr>
      <w:r>
        <w:t>}</w:t>
      </w:r>
    </w:p>
    <w:p w:rsidR="0067667F" w:rsidRDefault="0067667F">
      <w:pPr>
        <w:pStyle w:val="CodePACKT"/>
        <w:numPr>
          <w:ins w:id="1669" w:author="Unknown"/>
        </w:numPr>
      </w:pPr>
    </w:p>
    <w:p w:rsidR="003078B1" w:rsidRDefault="006F6683">
      <w:pPr>
        <w:pStyle w:val="CodePACKT"/>
        <w:rPr>
          <w:ins w:id="1670" w:author="Rachel McCollin" w:date="2012-11-22T11:23:00Z"/>
        </w:rPr>
      </w:pPr>
      <w:del w:id="1671" w:author="Rachel McCollin" w:date="2012-11-22T11:26:00Z">
        <w:r w:rsidDel="00520D66">
          <w:delText xml:space="preserve">.home </w:delText>
        </w:r>
      </w:del>
      <w:r>
        <w:t>.content{</w:t>
      </w:r>
    </w:p>
    <w:p w:rsidR="003078B1" w:rsidRDefault="003078B1">
      <w:pPr>
        <w:pStyle w:val="CodePACKT"/>
        <w:numPr>
          <w:ins w:id="1672" w:author="Rachel McCollin" w:date="2012-11-22T11:23:00Z"/>
        </w:numPr>
        <w:rPr>
          <w:ins w:id="1673" w:author="Rachel McCollin" w:date="2012-11-22T11:23:00Z"/>
        </w:rPr>
      </w:pPr>
      <w:ins w:id="1674" w:author="Rachel McCollin" w:date="2012-11-22T11:23:00Z">
        <w:r>
          <w:tab/>
        </w:r>
      </w:ins>
      <w:r w:rsidR="006F6683">
        <w:t>margin-top: 250px;</w:t>
      </w:r>
    </w:p>
    <w:p w:rsidR="0067667F" w:rsidRDefault="006F6683">
      <w:pPr>
        <w:pStyle w:val="CodePACKT"/>
        <w:numPr>
          <w:ins w:id="1675" w:author="Rachel McCollin" w:date="2012-11-22T11:23:00Z"/>
        </w:numPr>
      </w:pPr>
      <w:r>
        <w:t>}</w:t>
      </w:r>
    </w:p>
    <w:p w:rsidR="003078B1" w:rsidRDefault="006F6683">
      <w:pPr>
        <w:pStyle w:val="CodePACKT"/>
        <w:rPr>
          <w:ins w:id="1676" w:author="Rachel McCollin" w:date="2012-11-22T11:23:00Z"/>
        </w:rPr>
      </w:pPr>
      <w:del w:id="1677" w:author="Rachel McCollin" w:date="2012-11-22T11:27:00Z">
        <w:r w:rsidDel="00520D66">
          <w:delText xml:space="preserve">.home </w:delText>
        </w:r>
      </w:del>
      <w:r>
        <w:t>.sidebar{</w:t>
      </w:r>
    </w:p>
    <w:p w:rsidR="003078B1" w:rsidRDefault="003078B1">
      <w:pPr>
        <w:pStyle w:val="CodePACKT"/>
        <w:numPr>
          <w:ins w:id="1678" w:author="Rachel McCollin" w:date="2012-11-22T11:23:00Z"/>
        </w:numPr>
        <w:rPr>
          <w:ins w:id="1679" w:author="Rachel McCollin" w:date="2012-11-22T11:23:00Z"/>
        </w:rPr>
      </w:pPr>
      <w:ins w:id="1680" w:author="Rachel McCollin" w:date="2012-11-22T11:23:00Z">
        <w:r>
          <w:tab/>
        </w:r>
      </w:ins>
      <w:r w:rsidR="006F6683">
        <w:t>margin-top: 150px;</w:t>
      </w:r>
    </w:p>
    <w:p w:rsidR="0067667F" w:rsidDel="003078B1" w:rsidRDefault="006F6683">
      <w:pPr>
        <w:pStyle w:val="CodePACKT"/>
        <w:numPr>
          <w:ins w:id="1681" w:author="Rachel McCollin" w:date="2012-11-22T11:23:00Z"/>
        </w:numPr>
        <w:rPr>
          <w:del w:id="1682" w:author="Rachel McCollin" w:date="2012-11-22T11:23:00Z"/>
        </w:rPr>
      </w:pPr>
      <w:r>
        <w:t>}</w:t>
      </w:r>
    </w:p>
    <w:p w:rsidR="0067667F" w:rsidRDefault="0067667F">
      <w:pPr>
        <w:pStyle w:val="CodePACKT"/>
        <w:numPr>
          <w:ins w:id="1683" w:author="Unknown"/>
        </w:numPr>
      </w:pPr>
    </w:p>
    <w:p w:rsidR="003078B1" w:rsidRDefault="006F6683">
      <w:pPr>
        <w:pStyle w:val="CodePACKT"/>
        <w:rPr>
          <w:ins w:id="1684" w:author="Rachel McCollin" w:date="2012-11-22T11:23:00Z"/>
        </w:rPr>
      </w:pPr>
      <w:r>
        <w:t>.sidebar div{</w:t>
      </w:r>
    </w:p>
    <w:p w:rsidR="003078B1" w:rsidRDefault="003078B1">
      <w:pPr>
        <w:pStyle w:val="CodePACKT"/>
        <w:numPr>
          <w:ins w:id="1685" w:author="Rachel McCollin" w:date="2012-11-22T11:23:00Z"/>
        </w:numPr>
        <w:rPr>
          <w:ins w:id="1686" w:author="Rachel McCollin" w:date="2012-11-22T11:23:00Z"/>
        </w:rPr>
      </w:pPr>
      <w:ins w:id="1687" w:author="Rachel McCollin" w:date="2012-11-22T11:23:00Z">
        <w:r>
          <w:tab/>
        </w:r>
      </w:ins>
      <w:r w:rsidR="006F6683">
        <w:t>margin-top: 30px;</w:t>
      </w:r>
    </w:p>
    <w:p w:rsidR="003078B1" w:rsidRDefault="003078B1">
      <w:pPr>
        <w:pStyle w:val="CodePACKT"/>
        <w:numPr>
          <w:ins w:id="1688" w:author="Rachel McCollin" w:date="2012-11-22T11:23:00Z"/>
        </w:numPr>
        <w:rPr>
          <w:ins w:id="1689" w:author="Rachel McCollin" w:date="2012-11-22T11:23:00Z"/>
        </w:rPr>
      </w:pPr>
      <w:ins w:id="1690" w:author="Rachel McCollin" w:date="2012-11-22T11:23:00Z">
        <w:r>
          <w:tab/>
        </w:r>
      </w:ins>
      <w:del w:id="1691" w:author="Rachel McCollin" w:date="2012-11-22T11:23:00Z">
        <w:r w:rsidR="006F6683" w:rsidDel="003078B1">
          <w:delText xml:space="preserve"> </w:delText>
        </w:r>
      </w:del>
      <w:r w:rsidR="006F6683">
        <w:t>padding-bottom: 10px;</w:t>
      </w:r>
    </w:p>
    <w:p w:rsidR="0067667F" w:rsidRDefault="006F6683">
      <w:pPr>
        <w:pStyle w:val="CodePACKT"/>
        <w:numPr>
          <w:ins w:id="1692" w:author="Rachel McCollin" w:date="2012-11-22T11:23:00Z"/>
        </w:numPr>
      </w:pPr>
      <w:r>
        <w:t>}</w:t>
      </w:r>
    </w:p>
    <w:p w:rsidR="003078B1" w:rsidRDefault="006F6683">
      <w:pPr>
        <w:pStyle w:val="CodePACKT"/>
        <w:rPr>
          <w:ins w:id="1693" w:author="Rachel McCollin" w:date="2012-11-22T11:23:00Z"/>
        </w:rPr>
      </w:pPr>
      <w:r>
        <w:t>.sidebar h2{</w:t>
      </w:r>
    </w:p>
    <w:p w:rsidR="003078B1" w:rsidRDefault="003078B1">
      <w:pPr>
        <w:pStyle w:val="CodePACKT"/>
        <w:numPr>
          <w:ins w:id="1694" w:author="Rachel McCollin" w:date="2012-11-22T11:23:00Z"/>
        </w:numPr>
        <w:rPr>
          <w:ins w:id="1695" w:author="Rachel McCollin" w:date="2012-11-22T11:23:00Z"/>
        </w:rPr>
      </w:pPr>
      <w:ins w:id="1696" w:author="Rachel McCollin" w:date="2012-11-22T11:23:00Z">
        <w:r>
          <w:tab/>
        </w:r>
      </w:ins>
      <w:r w:rsidR="006F6683">
        <w:t>margin-left:20px;</w:t>
      </w:r>
    </w:p>
    <w:p w:rsidR="0067667F" w:rsidRDefault="006F6683">
      <w:pPr>
        <w:pStyle w:val="CodePACKT"/>
        <w:numPr>
          <w:ins w:id="1697" w:author="Rachel McCollin" w:date="2012-11-22T11:23:00Z"/>
        </w:numPr>
        <w:rPr>
          <w:ins w:id="1698" w:author="Rachel McCollin" w:date="2012-11-22T11:23:00Z"/>
        </w:rPr>
      </w:pPr>
      <w:r>
        <w:t>}</w:t>
      </w:r>
    </w:p>
    <w:p w:rsidR="00B30C77" w:rsidRDefault="003078B1">
      <w:pPr>
        <w:pStyle w:val="NumberedBulletPACKT"/>
        <w:numPr>
          <w:ins w:id="1699" w:author="Rachel McCollin" w:date="2012-11-22T11:23:00Z"/>
        </w:numPr>
        <w:pPrChange w:id="1700" w:author="Rachel McCollin" w:date="2012-11-22T11:23:00Z">
          <w:pPr>
            <w:pStyle w:val="CodePACKT"/>
          </w:pPr>
        </w:pPrChange>
      </w:pPr>
      <w:ins w:id="1701" w:author="Rachel McCollin" w:date="2012-11-22T11:23:00Z">
        <w:r>
          <w:t>Save your stylesheet.</w:t>
        </w:r>
      </w:ins>
    </w:p>
    <w:p w:rsidR="0067667F" w:rsidDel="003078B1" w:rsidRDefault="006F6683">
      <w:pPr>
        <w:pStyle w:val="CodeEndPACKT"/>
        <w:rPr>
          <w:del w:id="1702" w:author="Rachel McCollin" w:date="2012-11-22T11:23:00Z"/>
        </w:rPr>
      </w:pPr>
      <w:del w:id="1703" w:author="Rachel McCollin" w:date="2012-11-22T11:23:00Z">
        <w:r w:rsidDel="003078B1">
          <w:delText>...</w:delText>
        </w:r>
      </w:del>
    </w:p>
    <w:p w:rsidR="0067667F" w:rsidRDefault="006F6683">
      <w:pPr>
        <w:pStyle w:val="WJHPackt"/>
        <w:outlineLvl w:val="9"/>
      </w:pPr>
      <w:r>
        <w:t>What just happened</w:t>
      </w:r>
      <w:ins w:id="1704" w:author="Rachel McCollin" w:date="2012-11-22T11:24:00Z">
        <w:r w:rsidR="00DD6E8B">
          <w:t>?</w:t>
        </w:r>
      </w:ins>
    </w:p>
    <w:p w:rsidR="00DD6E8B" w:rsidRDefault="00DD6E8B">
      <w:pPr>
        <w:pStyle w:val="Standard"/>
        <w:numPr>
          <w:ins w:id="1705" w:author="Rachel McCollin" w:date="2012-11-22T11:24:00Z"/>
        </w:numPr>
        <w:rPr>
          <w:ins w:id="1706" w:author="Rachel McCollin" w:date="2012-11-22T11:24:00Z"/>
        </w:rPr>
      </w:pPr>
      <w:ins w:id="1707" w:author="Rachel McCollin" w:date="2012-11-22T11:24:00Z">
        <w:r>
          <w:t xml:space="preserve">We added styling for our layout on </w:t>
        </w:r>
        <w:r w:rsidR="00754ECC">
          <w:t>standard</w:t>
        </w:r>
        <w:r>
          <w:t xml:space="preserve"> desktop screens. We don’t need to examine all of the CSS in details but some </w:t>
        </w:r>
      </w:ins>
      <w:ins w:id="1708" w:author="Rachel McCollin" w:date="2012-11-22T14:44:00Z">
        <w:r w:rsidR="00754ECC">
          <w:t>points</w:t>
        </w:r>
      </w:ins>
      <w:ins w:id="1709" w:author="Rachel McCollin" w:date="2012-11-22T11:24:00Z">
        <w:r>
          <w:t xml:space="preserve"> to note are as follows:</w:t>
        </w:r>
      </w:ins>
    </w:p>
    <w:p w:rsidR="00B30C77" w:rsidRDefault="006F6683">
      <w:pPr>
        <w:pStyle w:val="BulletPACKT"/>
        <w:numPr>
          <w:ins w:id="1710" w:author="Rachel McCollin" w:date="2012-11-22T11:27:00Z"/>
        </w:numPr>
        <w:rPr>
          <w:ins w:id="1711" w:author="Rachel McCollin" w:date="2012-11-22T11:24:00Z"/>
        </w:rPr>
        <w:pPrChange w:id="1712" w:author="Rachel McCollin" w:date="2012-11-22T11:27:00Z">
          <w:pPr>
            <w:pStyle w:val="Standard"/>
          </w:pPr>
        </w:pPrChange>
      </w:pPr>
      <w:del w:id="1713" w:author="Rachel McCollin" w:date="2012-11-22T11:25:00Z">
        <w:r w:rsidDel="00DD6E8B">
          <w:delText>We've now set our header height and most importantly, our</w:delText>
        </w:r>
      </w:del>
      <w:ins w:id="1714" w:author="Rachel McCollin" w:date="2012-11-22T11:25:00Z">
        <w:r w:rsidR="00DD6E8B">
          <w:t>Our</w:t>
        </w:r>
      </w:ins>
      <w:r>
        <w:t xml:space="preserve"> </w:t>
      </w:r>
      <w:r w:rsidRPr="00B30C77">
        <w:rPr>
          <w:rStyle w:val="CodeInTextPACKT"/>
          <w:rPrChange w:id="1715" w:author="Rachel McCollin" w:date="2012-11-22T14:56:00Z">
            <w:rPr/>
          </w:rPrChange>
        </w:rPr>
        <w:t>#mainNav</w:t>
      </w:r>
      <w:r>
        <w:t xml:space="preserve"> nav</w:t>
      </w:r>
      <w:ins w:id="1716" w:author="Rachel McCollin" w:date="2012-11-22T11:27:00Z">
        <w:r w:rsidR="00520D66">
          <w:t>igation</w:t>
        </w:r>
      </w:ins>
      <w:r>
        <w:t xml:space="preserve"> element has been positioned absolute so it could be brought up to the top of our layout. </w:t>
      </w:r>
    </w:p>
    <w:p w:rsidR="00B30C77" w:rsidRDefault="006F6683">
      <w:pPr>
        <w:pStyle w:val="BulletPACKT"/>
        <w:numPr>
          <w:ins w:id="1717" w:author="Rachel McCollin" w:date="2012-11-22T11:27:00Z"/>
        </w:numPr>
        <w:rPr>
          <w:ins w:id="1718" w:author="Rachel McCollin" w:date="2012-11-22T11:25:00Z"/>
        </w:rPr>
        <w:pPrChange w:id="1719" w:author="Rachel McCollin" w:date="2012-11-22T11:27:00Z">
          <w:pPr>
            <w:pStyle w:val="Standard"/>
          </w:pPr>
        </w:pPrChange>
      </w:pPr>
      <w:r>
        <w:t xml:space="preserve">We </w:t>
      </w:r>
      <w:del w:id="1720" w:author="Rachel McCollin" w:date="2012-11-22T11:25:00Z">
        <w:r w:rsidDel="00DD6E8B">
          <w:delText>then set</w:delText>
        </w:r>
      </w:del>
      <w:ins w:id="1721" w:author="Rachel McCollin" w:date="2012-11-22T11:25:00Z">
        <w:r w:rsidR="00DD6E8B">
          <w:t>added</w:t>
        </w:r>
      </w:ins>
      <w:r>
        <w:t xml:space="preserve"> some sizing for our </w:t>
      </w:r>
      <w:r w:rsidRPr="00B30C77">
        <w:rPr>
          <w:rStyle w:val="CodeInTextPACKT"/>
          <w:rPrChange w:id="1722" w:author="Rachel McCollin" w:date="2012-11-22T14:56:00Z">
            <w:rPr/>
          </w:rPrChange>
        </w:rPr>
        <w:t>.thisMonth h2</w:t>
      </w:r>
      <w:r>
        <w:t xml:space="preserve"> title </w:t>
      </w:r>
    </w:p>
    <w:p w:rsidR="00B30C77" w:rsidRDefault="006F6683">
      <w:pPr>
        <w:pStyle w:val="BulletPACKT"/>
        <w:numPr>
          <w:ins w:id="1723" w:author="Rachel McCollin" w:date="2012-11-22T11:27:00Z"/>
        </w:numPr>
        <w:rPr>
          <w:ins w:id="1724" w:author="Rachel McCollin" w:date="2012-11-22T11:25:00Z"/>
        </w:rPr>
        <w:pPrChange w:id="1725" w:author="Rachel McCollin" w:date="2012-11-22T11:27:00Z">
          <w:pPr>
            <w:pStyle w:val="Standard"/>
          </w:pPr>
        </w:pPrChange>
      </w:pPr>
      <w:del w:id="1726" w:author="Rachel McCollin" w:date="2012-11-22T11:25:00Z">
        <w:r w:rsidDel="00DD6E8B">
          <w:delText xml:space="preserve">made sure </w:delText>
        </w:r>
      </w:del>
      <w:ins w:id="1727" w:author="Rachel McCollin" w:date="2012-11-22T11:25:00Z">
        <w:r w:rsidR="00DD6E8B">
          <w:t>O</w:t>
        </w:r>
      </w:ins>
      <w:del w:id="1728" w:author="Rachel McCollin" w:date="2012-11-22T11:25:00Z">
        <w:r w:rsidDel="00DD6E8B">
          <w:delText>o</w:delText>
        </w:r>
      </w:del>
      <w:r>
        <w:t xml:space="preserve">ur </w:t>
      </w:r>
      <w:r w:rsidRPr="00B30C77">
        <w:rPr>
          <w:rStyle w:val="CodeInTextPACKT"/>
          <w:rPrChange w:id="1729" w:author="Rachel McCollin" w:date="2012-11-22T14:56:00Z">
            <w:rPr/>
          </w:rPrChange>
        </w:rPr>
        <w:t>#across</w:t>
      </w:r>
      <w:r>
        <w:t xml:space="preserve"> div is stretched all the way out </w:t>
      </w:r>
      <w:ins w:id="1730" w:author="Rachel McCollin" w:date="2012-11-22T11:25:00Z">
        <w:r w:rsidR="00DD6E8B">
          <w:t>to</w:t>
        </w:r>
      </w:ins>
      <w:r>
        <w:t xml:space="preserve"> the full width of the screen </w:t>
      </w:r>
    </w:p>
    <w:p w:rsidR="00B30C77" w:rsidRDefault="006F6683">
      <w:pPr>
        <w:pStyle w:val="BulletPACKT"/>
        <w:numPr>
          <w:ins w:id="1731" w:author="Rachel McCollin" w:date="2012-11-22T11:27:00Z"/>
        </w:numPr>
        <w:pPrChange w:id="1732" w:author="Rachel McCollin" w:date="2012-11-22T11:27:00Z">
          <w:pPr>
            <w:pStyle w:val="Standard"/>
          </w:pPr>
        </w:pPrChange>
      </w:pPr>
      <w:del w:id="1733" w:author="Rachel McCollin" w:date="2012-11-22T11:25:00Z">
        <w:r w:rsidDel="00DD6E8B">
          <w:delText>and that our</w:delText>
        </w:r>
      </w:del>
      <w:ins w:id="1734" w:author="Rachel McCollin" w:date="2012-11-22T11:26:00Z">
        <w:r w:rsidR="00DD6E8B">
          <w:t xml:space="preserve">We added </w:t>
        </w:r>
      </w:ins>
      <w:ins w:id="1735" w:author="Rachel McCollin" w:date="2012-11-22T11:27:00Z">
        <w:r w:rsidR="00520D66">
          <w:t>margins and padding for our</w:t>
        </w:r>
      </w:ins>
      <w:r>
        <w:t xml:space="preserve"> </w:t>
      </w:r>
      <w:r w:rsidRPr="00B30C77">
        <w:rPr>
          <w:rStyle w:val="CodeInTextPACKT"/>
          <w:rPrChange w:id="1736" w:author="Rachel McCollin" w:date="2012-11-22T14:56:00Z">
            <w:rPr/>
          </w:rPrChange>
        </w:rPr>
        <w:t>.content</w:t>
      </w:r>
      <w:r>
        <w:t xml:space="preserve"> and </w:t>
      </w:r>
      <w:r w:rsidRPr="00B30C77">
        <w:rPr>
          <w:rStyle w:val="CodeInTextPACKT"/>
          <w:rPrChange w:id="1737" w:author="Rachel McCollin" w:date="2012-11-22T14:56:00Z">
            <w:rPr/>
          </w:rPrChange>
        </w:rPr>
        <w:t>.sid</w:t>
      </w:r>
      <w:ins w:id="1738" w:author="Rachel McCollin" w:date="2012-11-22T11:26:00Z">
        <w:r w:rsidR="00DD6E8B" w:rsidRPr="00B30C77">
          <w:rPr>
            <w:rStyle w:val="CodeInTextPACKT"/>
            <w:rPrChange w:id="1739" w:author="Rachel McCollin" w:date="2012-11-22T14:56:00Z">
              <w:rPr/>
            </w:rPrChange>
          </w:rPr>
          <w:t>e</w:t>
        </w:r>
      </w:ins>
      <w:r w:rsidRPr="00B30C77">
        <w:rPr>
          <w:rStyle w:val="CodeInTextPACKT"/>
          <w:rPrChange w:id="1740" w:author="Rachel McCollin" w:date="2012-11-22T14:56:00Z">
            <w:rPr/>
          </w:rPrChange>
        </w:rPr>
        <w:t>bar</w:t>
      </w:r>
      <w:r>
        <w:t xml:space="preserve"> divs, </w:t>
      </w:r>
      <w:del w:id="1741" w:author="Rachel McCollin" w:date="2012-11-22T11:26:00Z">
        <w:r w:rsidDel="00DD6E8B">
          <w:delText xml:space="preserve">only on the .home page, </w:delText>
        </w:r>
      </w:del>
      <w:del w:id="1742" w:author="Rachel McCollin" w:date="2012-11-22T11:27:00Z">
        <w:r w:rsidDel="00520D66">
          <w:delText>have</w:delText>
        </w:r>
      </w:del>
      <w:ins w:id="1743" w:author="Rachel McCollin" w:date="2012-11-22T11:27:00Z">
        <w:r w:rsidR="00520D66">
          <w:t>in particular</w:t>
        </w:r>
      </w:ins>
      <w:r>
        <w:t xml:space="preserve"> </w:t>
      </w:r>
      <w:r w:rsidRPr="00B30C77">
        <w:rPr>
          <w:rStyle w:val="CodeInTextPACKT"/>
          <w:rPrChange w:id="1744" w:author="Rachel McCollin" w:date="2012-11-22T14:56:00Z">
            <w:rPr/>
          </w:rPrChange>
        </w:rPr>
        <w:t>margin-top</w:t>
      </w:r>
      <w:del w:id="1745" w:author="Rachel McCollin" w:date="2012-11-22T11:27:00Z">
        <w:r w:rsidRPr="00B30C77" w:rsidDel="00520D66">
          <w:rPr>
            <w:rStyle w:val="CodeInTextPACKT"/>
            <w:rPrChange w:id="1746" w:author="Rachel McCollin" w:date="2012-11-22T14:56:00Z">
              <w:rPr/>
            </w:rPrChange>
          </w:rPr>
          <w:delText>s</w:delText>
        </w:r>
      </w:del>
      <w:r>
        <w:t xml:space="preserve"> </w:t>
      </w:r>
      <w:del w:id="1747" w:author="Rachel McCollin" w:date="2012-11-22T11:27:00Z">
        <w:r w:rsidDel="00520D66">
          <w:delText xml:space="preserve">set </w:delText>
        </w:r>
      </w:del>
      <w:r>
        <w:t xml:space="preserve">to push them down (this is because we'll be adding in a background image </w:t>
      </w:r>
      <w:del w:id="1748" w:author="Rachel McCollin" w:date="2012-11-22T11:27:00Z">
        <w:r w:rsidDel="00520D66">
          <w:delText>on the home page</w:delText>
        </w:r>
      </w:del>
      <w:ins w:id="1749" w:author="Rachel McCollin" w:date="2012-11-22T11:27:00Z">
        <w:r w:rsidR="00520D66">
          <w:t>here</w:t>
        </w:r>
      </w:ins>
      <w:r>
        <w:t xml:space="preserve"> in a bit</w:t>
      </w:r>
      <w:ins w:id="1750" w:author="Rachel McCollin" w:date="2012-11-22T11:26:00Z">
        <w:r w:rsidR="00520D66">
          <w:t>)</w:t>
        </w:r>
      </w:ins>
      <w:r>
        <w:t>.</w:t>
      </w:r>
    </w:p>
    <w:p w:rsidR="0067667F" w:rsidRDefault="006F6683">
      <w:pPr>
        <w:pStyle w:val="TFAPackt"/>
        <w:outlineLvl w:val="9"/>
      </w:pPr>
      <w:r>
        <w:t>Time for action: Checking in on larger desktops</w:t>
      </w:r>
    </w:p>
    <w:p w:rsidR="0067667F" w:rsidRDefault="006F6683">
      <w:pPr>
        <w:pStyle w:val="Standard"/>
        <w:rPr>
          <w:ins w:id="1751" w:author="Rachel McCollin" w:date="2012-11-22T11:30:00Z"/>
        </w:rPr>
      </w:pPr>
      <w:del w:id="1752" w:author="Rachel McCollin" w:date="2012-11-22T15:46:00Z">
        <w:r w:rsidDel="00284D1B">
          <w:delText>Above is</w:delText>
        </w:r>
      </w:del>
      <w:ins w:id="1753" w:author="Rachel McCollin" w:date="2012-11-22T15:46:00Z">
        <w:r w:rsidR="00284D1B">
          <w:t>We’ve styled</w:t>
        </w:r>
      </w:ins>
      <w:r>
        <w:t xml:space="preserve"> our standard, default view, but we'll also want to handle larger desktop browsers. Let's </w:t>
      </w:r>
      <w:ins w:id="1754" w:author="Rachel McCollin" w:date="2012-11-22T11:28:00Z">
        <w:r w:rsidR="002D2064">
          <w:t>add some CSS to our first media query, to</w:t>
        </w:r>
      </w:ins>
      <w:ins w:id="1755" w:author="Rachel McCollin" w:date="2012-11-22T11:29:00Z">
        <w:r w:rsidR="002D2064">
          <w:t xml:space="preserve"> </w:t>
        </w:r>
      </w:ins>
      <w:r>
        <w:t xml:space="preserve">widen that </w:t>
      </w:r>
      <w:r w:rsidRPr="00B30C77">
        <w:rPr>
          <w:rStyle w:val="CodeInTextPACKT"/>
          <w:rPrChange w:id="1756" w:author="Rachel McCollin" w:date="2012-11-22T14:56:00Z">
            <w:rPr/>
          </w:rPrChange>
        </w:rPr>
        <w:t>#mainNav</w:t>
      </w:r>
      <w:r>
        <w:t xml:space="preserve"> nav element out to match our </w:t>
      </w:r>
      <w:r w:rsidRPr="00B30C77">
        <w:rPr>
          <w:rStyle w:val="CodeInTextPACKT"/>
          <w:rPrChange w:id="1757" w:author="Rachel McCollin" w:date="2012-11-22T14:56:00Z">
            <w:rPr/>
          </w:rPrChange>
        </w:rPr>
        <w:t>#container</w:t>
      </w:r>
      <w:r>
        <w:t xml:space="preserve"> div if we detect a larger screen.</w:t>
      </w:r>
    </w:p>
    <w:p w:rsidR="00B30C77" w:rsidRDefault="002D2064">
      <w:pPr>
        <w:pStyle w:val="NumberedBulletPACKT"/>
        <w:numPr>
          <w:ins w:id="1758" w:author="Rachel McCollin" w:date="2012-11-22T11:30:00Z"/>
        </w:numPr>
        <w:pPrChange w:id="1759" w:author="Rachel McCollin" w:date="2012-11-22T11:30:00Z">
          <w:pPr>
            <w:pStyle w:val="Standard"/>
          </w:pPr>
        </w:pPrChange>
      </w:pPr>
      <w:ins w:id="1760" w:author="Rachel McCollin" w:date="2012-11-22T11:30:00Z">
        <w:r>
          <w:t>Inside your first media query, add the following code:</w:t>
        </w:r>
      </w:ins>
    </w:p>
    <w:p w:rsidR="0067667F" w:rsidRDefault="006F6683">
      <w:pPr>
        <w:pStyle w:val="CodePACKT"/>
      </w:pPr>
      <w:r>
        <w:t>@media (min-width: 1220px) {</w:t>
      </w:r>
    </w:p>
    <w:p w:rsidR="0067667F" w:rsidDel="003F426E" w:rsidRDefault="006F6683">
      <w:pPr>
        <w:pStyle w:val="CodePACKT"/>
        <w:rPr>
          <w:del w:id="1761" w:author="Rachel McCollin" w:date="2012-11-22T11:28:00Z"/>
        </w:rPr>
      </w:pPr>
      <w:del w:id="1762" w:author="Rachel McCollin" w:date="2012-11-22T11:28:00Z">
        <w:r w:rsidDel="003F426E">
          <w:delText xml:space="preserve">    /*for very large screens*/</w:delText>
        </w:r>
      </w:del>
    </w:p>
    <w:p w:rsidR="003F426E" w:rsidRDefault="006F6683">
      <w:pPr>
        <w:pStyle w:val="CodePACKT"/>
        <w:rPr>
          <w:ins w:id="1763" w:author="Rachel McCollin" w:date="2012-11-22T11:28:00Z"/>
        </w:rPr>
      </w:pPr>
      <w:r>
        <w:t xml:space="preserve">   #mainNav{</w:t>
      </w:r>
    </w:p>
    <w:p w:rsidR="003F426E" w:rsidRDefault="003F426E">
      <w:pPr>
        <w:pStyle w:val="CodePACKT"/>
        <w:numPr>
          <w:ins w:id="1764" w:author="Rachel McCollin" w:date="2012-11-22T11:28:00Z"/>
        </w:numPr>
        <w:rPr>
          <w:ins w:id="1765" w:author="Rachel McCollin" w:date="2012-11-22T11:28:00Z"/>
        </w:rPr>
      </w:pPr>
      <w:ins w:id="1766" w:author="Rachel McCollin" w:date="2012-11-22T11:28:00Z">
        <w:r>
          <w:tab/>
        </w:r>
        <w:r>
          <w:tab/>
        </w:r>
      </w:ins>
      <w:r w:rsidR="006F6683">
        <w:t>position:absolute;</w:t>
      </w:r>
    </w:p>
    <w:p w:rsidR="003F426E" w:rsidRDefault="003F426E">
      <w:pPr>
        <w:pStyle w:val="CodePACKT"/>
        <w:numPr>
          <w:ins w:id="1767" w:author="Rachel McCollin" w:date="2012-11-22T11:28:00Z"/>
        </w:numPr>
        <w:rPr>
          <w:ins w:id="1768" w:author="Rachel McCollin" w:date="2012-11-22T11:28:00Z"/>
        </w:rPr>
      </w:pPr>
      <w:ins w:id="1769" w:author="Rachel McCollin" w:date="2012-11-22T11:28:00Z">
        <w:r>
          <w:tab/>
        </w:r>
        <w:r>
          <w:tab/>
        </w:r>
      </w:ins>
      <w:del w:id="1770" w:author="Rachel McCollin" w:date="2012-11-22T11:28:00Z">
        <w:r w:rsidR="006F6683" w:rsidDel="003F426E">
          <w:delText xml:space="preserve"> </w:delText>
        </w:r>
      </w:del>
      <w:r w:rsidR="006F6683">
        <w:t>top: 110px;</w:t>
      </w:r>
    </w:p>
    <w:p w:rsidR="003F426E" w:rsidRDefault="003F426E">
      <w:pPr>
        <w:pStyle w:val="CodePACKT"/>
        <w:numPr>
          <w:ins w:id="1771" w:author="Rachel McCollin" w:date="2012-11-22T11:28:00Z"/>
        </w:numPr>
        <w:rPr>
          <w:ins w:id="1772" w:author="Rachel McCollin" w:date="2012-11-22T11:28:00Z"/>
        </w:rPr>
      </w:pPr>
      <w:ins w:id="1773" w:author="Rachel McCollin" w:date="2012-11-22T11:28:00Z">
        <w:r>
          <w:tab/>
        </w:r>
        <w:r>
          <w:tab/>
        </w:r>
      </w:ins>
      <w:del w:id="1774" w:author="Rachel McCollin" w:date="2012-11-22T11:28:00Z">
        <w:r w:rsidR="006F6683" w:rsidDel="003F426E">
          <w:delText xml:space="preserve"> </w:delText>
        </w:r>
      </w:del>
      <w:r w:rsidR="006F6683">
        <w:t>width: 1100px;</w:t>
      </w:r>
    </w:p>
    <w:p w:rsidR="0067667F" w:rsidDel="003F426E" w:rsidRDefault="003F426E">
      <w:pPr>
        <w:pStyle w:val="CodePACKT"/>
        <w:numPr>
          <w:ins w:id="1775" w:author="Rachel McCollin" w:date="2012-11-22T11:28:00Z"/>
        </w:numPr>
        <w:rPr>
          <w:del w:id="1776" w:author="Rachel McCollin" w:date="2012-11-22T11:28:00Z"/>
        </w:rPr>
      </w:pPr>
      <w:ins w:id="1777" w:author="Rachel McCollin" w:date="2012-11-22T11:28:00Z">
        <w:r>
          <w:tab/>
        </w:r>
      </w:ins>
      <w:r w:rsidR="006F6683">
        <w:t>}</w:t>
      </w:r>
    </w:p>
    <w:p w:rsidR="0067667F" w:rsidRDefault="006F6683">
      <w:pPr>
        <w:pStyle w:val="CodePACKT"/>
        <w:numPr>
          <w:ins w:id="1778" w:author="Unknown"/>
        </w:numPr>
      </w:pPr>
      <w:del w:id="1779" w:author="Rachel McCollin" w:date="2012-11-22T11:28:00Z">
        <w:r w:rsidDel="003F426E">
          <w:tab/>
        </w:r>
      </w:del>
    </w:p>
    <w:p w:rsidR="0067667F" w:rsidRDefault="006F6683">
      <w:pPr>
        <w:pStyle w:val="CodePACKT"/>
        <w:rPr>
          <w:ins w:id="1780" w:author="Rachel McCollin" w:date="2012-11-22T11:31:00Z"/>
        </w:rPr>
      </w:pPr>
      <w:r>
        <w:t>}</w:t>
      </w:r>
    </w:p>
    <w:p w:rsidR="00B30C77" w:rsidRDefault="002D2064">
      <w:pPr>
        <w:pStyle w:val="NumberedBulletPACKT"/>
        <w:numPr>
          <w:ins w:id="1781" w:author="Rachel McCollin" w:date="2012-11-22T11:31:00Z"/>
        </w:numPr>
        <w:pPrChange w:id="1782" w:author="Rachel McCollin" w:date="2012-11-22T11:31:00Z">
          <w:pPr>
            <w:pStyle w:val="CodePACKT"/>
          </w:pPr>
        </w:pPrChange>
      </w:pPr>
      <w:ins w:id="1783" w:author="Rachel McCollin" w:date="2012-11-22T11:31:00Z">
        <w:r w:rsidRPr="002D2064">
          <w:t>Save</w:t>
        </w:r>
        <w:r>
          <w:t xml:space="preserve"> </w:t>
        </w:r>
        <w:r w:rsidRPr="002D2064">
          <w:t>your</w:t>
        </w:r>
        <w:r>
          <w:t xml:space="preserve"> stylesheet.</w:t>
        </w:r>
      </w:ins>
    </w:p>
    <w:p w:rsidR="0067667F" w:rsidRDefault="006F6683">
      <w:pPr>
        <w:pStyle w:val="WJHPackt"/>
        <w:outlineLvl w:val="9"/>
      </w:pPr>
      <w:r>
        <w:t>What just happened</w:t>
      </w:r>
      <w:ins w:id="1784" w:author="Rachel McCollin" w:date="2012-11-22T11:28:00Z">
        <w:r w:rsidR="002D2064">
          <w:t>?</w:t>
        </w:r>
      </w:ins>
    </w:p>
    <w:p w:rsidR="0067667F" w:rsidRDefault="006F6683">
      <w:pPr>
        <w:pStyle w:val="Standard"/>
      </w:pPr>
      <w:r>
        <w:t xml:space="preserve">Our layout-core.css </w:t>
      </w:r>
      <w:ins w:id="1785" w:author="Rachel McCollin" w:date="2012-11-22T11:29:00Z">
        <w:r w:rsidR="002D2064">
          <w:t xml:space="preserve">stylesheet </w:t>
        </w:r>
      </w:ins>
      <w:r>
        <w:t xml:space="preserve">sets our div widths as percentages, so they'll expand to whatever size the #container div is set to. It also sets the </w:t>
      </w:r>
      <w:r w:rsidRPr="00B30C77">
        <w:rPr>
          <w:rStyle w:val="CodeInTextPACKT"/>
          <w:rPrChange w:id="1786" w:author="Rachel McCollin" w:date="2012-11-22T14:56:00Z">
            <w:rPr/>
          </w:rPrChange>
        </w:rPr>
        <w:t>#container</w:t>
      </w:r>
      <w:r>
        <w:t xml:space="preserve"> div to 1100 pixels. Our </w:t>
      </w:r>
      <w:r w:rsidRPr="00B30C77">
        <w:rPr>
          <w:rStyle w:val="CodeInTextPACKT"/>
          <w:rPrChange w:id="1787" w:author="Rachel McCollin" w:date="2012-11-22T14:56:00Z">
            <w:rPr/>
          </w:rPrChange>
        </w:rPr>
        <w:t>#mainNav</w:t>
      </w:r>
      <w:r>
        <w:t xml:space="preserve"> nav will now match and not extend over the </w:t>
      </w:r>
      <w:r w:rsidRPr="00B30C77">
        <w:rPr>
          <w:rStyle w:val="CodeInTextPACKT"/>
          <w:rPrChange w:id="1788" w:author="Rachel McCollin" w:date="2012-11-22T14:57:00Z">
            <w:rPr/>
          </w:rPrChange>
        </w:rPr>
        <w:t>#container</w:t>
      </w:r>
      <w:r>
        <w:t xml:space="preserve"> div on larger screens.</w:t>
      </w:r>
    </w:p>
    <w:p w:rsidR="0067667F" w:rsidRDefault="006F6683">
      <w:pPr>
        <w:pStyle w:val="TFAPackt"/>
        <w:outlineLvl w:val="9"/>
      </w:pPr>
      <w:r>
        <w:t xml:space="preserve">Time for action: Making sure smaller </w:t>
      </w:r>
      <w:del w:id="1789" w:author="Rachel McCollin" w:date="2012-11-22T11:29:00Z">
        <w:r w:rsidDel="002D2064">
          <w:delText xml:space="preserve">laptops </w:delText>
        </w:r>
      </w:del>
      <w:ins w:id="1790" w:author="Rachel McCollin" w:date="2012-11-22T11:29:00Z">
        <w:r w:rsidR="002D2064">
          <w:t xml:space="preserve">screens </w:t>
        </w:r>
      </w:ins>
      <w:r>
        <w:t>are handled</w:t>
      </w:r>
    </w:p>
    <w:p w:rsidR="0067667F" w:rsidRDefault="006F6683">
      <w:pPr>
        <w:pStyle w:val="Standard"/>
        <w:rPr>
          <w:ins w:id="1791" w:author="Rachel McCollin" w:date="2012-11-22T11:29:00Z"/>
        </w:rPr>
      </w:pPr>
      <w:r>
        <w:t xml:space="preserve">When our </w:t>
      </w:r>
      <w:r w:rsidRPr="00B30C77">
        <w:rPr>
          <w:rStyle w:val="CodeInTextPACKT"/>
          <w:rPrChange w:id="1792" w:author="Rachel McCollin" w:date="2012-11-22T14:57:00Z">
            <w:rPr/>
          </w:rPrChange>
        </w:rPr>
        <w:t>layout-core.css</w:t>
      </w:r>
      <w:r>
        <w:t xml:space="preserve"> file snaps the </w:t>
      </w:r>
      <w:r w:rsidRPr="00B30C77">
        <w:rPr>
          <w:rStyle w:val="CodeInTextPACKT"/>
          <w:rPrChange w:id="1793" w:author="Rachel McCollin" w:date="2012-11-22T14:57:00Z">
            <w:rPr/>
          </w:rPrChange>
        </w:rPr>
        <w:t>#container</w:t>
      </w:r>
      <w:r>
        <w:t xml:space="preserve"> div in on smaller screens to 950 pixels, we'll want </w:t>
      </w:r>
      <w:del w:id="1794" w:author="Rachel McCollin" w:date="2012-11-22T15:46:00Z">
        <w:r w:rsidDel="00284D1B">
          <w:delText xml:space="preserve">our </w:delText>
        </w:r>
      </w:del>
      <w:r w:rsidRPr="00B30C77">
        <w:rPr>
          <w:rStyle w:val="CodeInTextPACKT"/>
          <w:rPrChange w:id="1795" w:author="Rachel McCollin" w:date="2012-11-22T14:57:00Z">
            <w:rPr/>
          </w:rPrChange>
        </w:rPr>
        <w:t>#mainNav</w:t>
      </w:r>
      <w:r>
        <w:t xml:space="preserve"> </w:t>
      </w:r>
      <w:del w:id="1796" w:author="Rachel McCollin" w:date="2012-11-22T15:46:00Z">
        <w:r w:rsidDel="00284D1B">
          <w:delText xml:space="preserve">nav </w:delText>
        </w:r>
      </w:del>
      <w:r>
        <w:t>to match that as well.</w:t>
      </w:r>
    </w:p>
    <w:p w:rsidR="00B30C77" w:rsidRDefault="002D2064">
      <w:pPr>
        <w:pStyle w:val="NumberedBulletPACKT"/>
        <w:numPr>
          <w:ins w:id="1797" w:author="Rachel McCollin" w:date="2012-11-22T12:04:00Z"/>
        </w:numPr>
        <w:pPrChange w:id="1798" w:author="Rachel McCollin" w:date="2012-11-22T12:04:00Z">
          <w:pPr>
            <w:pStyle w:val="Standard"/>
          </w:pPr>
        </w:pPrChange>
      </w:pPr>
      <w:ins w:id="1799" w:author="Rachel McCollin" w:date="2012-11-22T11:29:00Z">
        <w:r>
          <w:t>In the next media query, add the following code:</w:t>
        </w:r>
      </w:ins>
    </w:p>
    <w:p w:rsidR="0067667F" w:rsidDel="00284D1B" w:rsidRDefault="006F6683" w:rsidP="00284D1B">
      <w:pPr>
        <w:pStyle w:val="CodePACKT"/>
        <w:tabs>
          <w:tab w:val="left" w:pos="1373"/>
        </w:tabs>
        <w:rPr>
          <w:del w:id="1800" w:author="Rachel McCollin" w:date="2012-11-22T15:46:00Z"/>
        </w:rPr>
        <w:pPrChange w:id="1801" w:author="Rachel McCollin" w:date="2012-11-22T15:46:00Z">
          <w:pPr>
            <w:pStyle w:val="CodePACKT"/>
          </w:pPr>
        </w:pPrChange>
      </w:pPr>
      <w:del w:id="1802" w:author="Rachel McCollin" w:date="2012-11-22T15:46:00Z">
        <w:r w:rsidDel="00284D1B">
          <w:delText>...</w:delText>
        </w:r>
      </w:del>
    </w:p>
    <w:p w:rsidR="0067667F" w:rsidRDefault="006F6683">
      <w:pPr>
        <w:pStyle w:val="CodePACKT"/>
      </w:pPr>
      <w:r>
        <w:t>@media (max-width: 1024px) {</w:t>
      </w:r>
    </w:p>
    <w:p w:rsidR="0067667F" w:rsidRDefault="006F6683">
      <w:pPr>
        <w:pStyle w:val="CodePACKT"/>
      </w:pPr>
      <w:r>
        <w:tab/>
        <w:t>/*for netbook/tablet screens*/</w:t>
      </w:r>
    </w:p>
    <w:p w:rsidR="00C94BAB" w:rsidRDefault="006F6683">
      <w:pPr>
        <w:pStyle w:val="CodePACKT"/>
        <w:rPr>
          <w:ins w:id="1803" w:author="Rachel McCollin" w:date="2012-11-22T12:06:00Z"/>
        </w:rPr>
      </w:pPr>
      <w:r>
        <w:tab/>
        <w:t>#mainNav{</w:t>
      </w:r>
    </w:p>
    <w:p w:rsidR="00C94BAB" w:rsidRDefault="00C94BAB">
      <w:pPr>
        <w:pStyle w:val="CodePACKT"/>
        <w:numPr>
          <w:ins w:id="1804" w:author="Rachel McCollin" w:date="2012-11-22T12:06:00Z"/>
        </w:numPr>
        <w:rPr>
          <w:ins w:id="1805" w:author="Rachel McCollin" w:date="2012-11-22T12:06:00Z"/>
        </w:rPr>
      </w:pPr>
      <w:ins w:id="1806" w:author="Rachel McCollin" w:date="2012-11-22T12:06:00Z">
        <w:r>
          <w:tab/>
        </w:r>
      </w:ins>
      <w:r w:rsidR="006F6683">
        <w:t xml:space="preserve">position:absolute; </w:t>
      </w:r>
    </w:p>
    <w:p w:rsidR="00C94BAB" w:rsidRDefault="00C94BAB">
      <w:pPr>
        <w:pStyle w:val="CodePACKT"/>
        <w:numPr>
          <w:ins w:id="1807" w:author="Rachel McCollin" w:date="2012-11-22T12:06:00Z"/>
        </w:numPr>
        <w:rPr>
          <w:ins w:id="1808" w:author="Rachel McCollin" w:date="2012-11-22T12:06:00Z"/>
        </w:rPr>
      </w:pPr>
      <w:ins w:id="1809" w:author="Rachel McCollin" w:date="2012-11-22T12:06:00Z">
        <w:r>
          <w:tab/>
        </w:r>
      </w:ins>
      <w:r w:rsidR="006F6683">
        <w:t xml:space="preserve">top: 110px; </w:t>
      </w:r>
    </w:p>
    <w:p w:rsidR="0067667F" w:rsidDel="00C94BAB" w:rsidRDefault="00C94BAB">
      <w:pPr>
        <w:pStyle w:val="CodePACKT"/>
        <w:numPr>
          <w:ins w:id="1810" w:author="Rachel McCollin" w:date="2012-11-22T12:06:00Z"/>
        </w:numPr>
        <w:rPr>
          <w:del w:id="1811" w:author="Rachel McCollin" w:date="2012-11-22T12:06:00Z"/>
        </w:rPr>
      </w:pPr>
      <w:ins w:id="1812" w:author="Rachel McCollin" w:date="2012-11-22T12:06:00Z">
        <w:r>
          <w:tab/>
        </w:r>
      </w:ins>
      <w:r w:rsidR="006F6683">
        <w:t>width: 950px;}</w:t>
      </w:r>
    </w:p>
    <w:p w:rsidR="0067667F" w:rsidRDefault="006F6683">
      <w:pPr>
        <w:pStyle w:val="CodePACKT"/>
        <w:numPr>
          <w:ins w:id="1813" w:author="Unknown"/>
        </w:numPr>
      </w:pPr>
      <w:del w:id="1814" w:author="Rachel McCollin" w:date="2012-11-22T12:06:00Z">
        <w:r w:rsidDel="00C94BAB">
          <w:tab/>
        </w:r>
      </w:del>
    </w:p>
    <w:p w:rsidR="0067667F" w:rsidRDefault="006F6683">
      <w:pPr>
        <w:pStyle w:val="CodePACKT"/>
      </w:pPr>
      <w:r>
        <w:t>}</w:t>
      </w:r>
    </w:p>
    <w:p w:rsidR="00B30C77" w:rsidRDefault="006F6683">
      <w:pPr>
        <w:pStyle w:val="NumberedBulletPACKT"/>
        <w:numPr>
          <w:ins w:id="1815" w:author="Rachel McCollin" w:date="2012-11-22T11:30:00Z"/>
        </w:numPr>
        <w:pPrChange w:id="1816" w:author="Rachel McCollin" w:date="2012-11-22T11:30:00Z">
          <w:pPr>
            <w:pStyle w:val="CodePACKT"/>
          </w:pPr>
        </w:pPrChange>
      </w:pPr>
      <w:del w:id="1817" w:author="Rachel McCollin" w:date="2012-11-22T15:46:00Z">
        <w:r w:rsidDel="00284D1B">
          <w:delText>...</w:delText>
        </w:r>
      </w:del>
      <w:ins w:id="1818" w:author="Rachel McCollin" w:date="2012-11-22T11:29:00Z">
        <w:r w:rsidR="002D2064">
          <w:t>Save your stylesheet.</w:t>
        </w:r>
      </w:ins>
    </w:p>
    <w:p w:rsidR="0067667F" w:rsidRDefault="006F6683">
      <w:pPr>
        <w:pStyle w:val="WJHPackt"/>
        <w:outlineLvl w:val="9"/>
      </w:pPr>
      <w:r>
        <w:t>What just happened</w:t>
      </w:r>
      <w:ins w:id="1819" w:author="Rachel McCollin" w:date="2012-11-22T12:04:00Z">
        <w:r w:rsidR="00C94BAB">
          <w:t>?</w:t>
        </w:r>
      </w:ins>
    </w:p>
    <w:p w:rsidR="0067667F" w:rsidRDefault="006F6683">
      <w:pPr>
        <w:pStyle w:val="Standard"/>
      </w:pPr>
      <w:r>
        <w:t xml:space="preserve">Our </w:t>
      </w:r>
      <w:r w:rsidRPr="00B30C77">
        <w:rPr>
          <w:rStyle w:val="CodeInTextPACKT"/>
          <w:rPrChange w:id="1820" w:author="Rachel McCollin" w:date="2012-11-22T14:57:00Z">
            <w:rPr/>
          </w:rPrChange>
        </w:rPr>
        <w:t>#mainNav</w:t>
      </w:r>
      <w:r>
        <w:t xml:space="preserve"> will now snap in to the width of our </w:t>
      </w:r>
      <w:r w:rsidRPr="00B30C77">
        <w:rPr>
          <w:rStyle w:val="CodeInTextPACKT"/>
          <w:rPrChange w:id="1821" w:author="Rachel McCollin" w:date="2012-11-22T14:57:00Z">
            <w:rPr/>
          </w:rPrChange>
        </w:rPr>
        <w:t>#container</w:t>
      </w:r>
      <w:r>
        <w:t xml:space="preserve"> div if the </w:t>
      </w:r>
      <w:del w:id="1822" w:author="Rachel McCollin" w:date="2012-11-22T14:57:00Z">
        <w:r w:rsidDel="00B30C77">
          <w:delText>@</w:delText>
        </w:r>
      </w:del>
      <w:r>
        <w:t>media query for 1024</w:t>
      </w:r>
      <w:ins w:id="1823" w:author="Rachel McCollin" w:date="2012-11-22T14:57:00Z">
        <w:r w:rsidR="00B30C77">
          <w:t>px or less</w:t>
        </w:r>
      </w:ins>
      <w:r>
        <w:t xml:space="preserve"> is called.</w:t>
      </w:r>
      <w:ins w:id="1824" w:author="Rachel McCollin" w:date="2012-11-22T12:04:00Z">
        <w:r w:rsidR="00C94BAB">
          <w:t xml:space="preserve"> Let’s see how it looks on the </w:t>
        </w:r>
      </w:ins>
      <w:ins w:id="1825" w:author="Rachel McCollin" w:date="2012-11-22T14:44:00Z">
        <w:r w:rsidR="00754ECC">
          <w:t>relevant</w:t>
        </w:r>
      </w:ins>
      <w:ins w:id="1826" w:author="Rachel McCollin" w:date="2012-11-22T12:04:00Z">
        <w:r w:rsidR="00C94BAB">
          <w:t xml:space="preserve"> size screen:</w:t>
        </w:r>
      </w:ins>
    </w:p>
    <w:p w:rsidR="00B30C77" w:rsidRDefault="00EA4544">
      <w:pPr>
        <w:pStyle w:val="FigurePACKT"/>
        <w:pPrChange w:id="1827" w:author="Rachel McCollin" w:date="2012-11-22T12:04:00Z">
          <w:pPr>
            <w:pStyle w:val="Standard"/>
          </w:pPr>
        </w:pPrChange>
      </w:pPr>
      <w:r>
        <w:rPr>
          <w:noProof/>
          <w:lang w:val="en-US"/>
        </w:rPr>
        <w:drawing>
          <wp:inline distT="0" distB="0" distL="0" distR="0">
            <wp:extent cx="2816225" cy="2967990"/>
            <wp:effectExtent l="25400" t="0" r="3175"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13"/>
                    <pic:cNvPicPr>
                      <a:picLocks noChangeAspect="1" noChangeArrowheads="1"/>
                    </pic:cNvPicPr>
                  </pic:nvPicPr>
                  <pic:blipFill>
                    <a:blip r:embed="rId14" cstate="print">
                      <a:extLst>
                        <a:ext uri="{28A0092B-C50C-407E-A947-70E740481C1C}">
                          <a14:useLocalDpi xmlns:mo="http://schemas.microsoft.com/office/mac/office/2008/main" xmlns:ve="http://schemas.openxmlformats.org/markup-compatibility/2006" xmlns:mv="urn:schemas-microsoft-com:mac:vml"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2816225" cy="2967990"/>
                    </a:xfrm>
                    <a:prstGeom prst="rect">
                      <a:avLst/>
                    </a:prstGeom>
                    <a:noFill/>
                    <a:ln>
                      <a:noFill/>
                    </a:ln>
                  </pic:spPr>
                </pic:pic>
              </a:graphicData>
            </a:graphic>
          </wp:inline>
        </w:drawing>
      </w:r>
    </w:p>
    <w:p w:rsidR="0067667F" w:rsidRDefault="006F6683">
      <w:pPr>
        <w:pStyle w:val="LayoutInformationPACKT"/>
        <w:tabs>
          <w:tab w:val="left" w:pos="3477"/>
        </w:tabs>
      </w:pPr>
      <w:r>
        <w:t>4224OS-02-07-layout-laptop-desktop.png</w:t>
      </w:r>
    </w:p>
    <w:p w:rsidR="0067667F" w:rsidRDefault="006F6683">
      <w:pPr>
        <w:pStyle w:val="Heading2"/>
      </w:pPr>
      <w:r>
        <w:t>Setting up the tablet view</w:t>
      </w:r>
    </w:p>
    <w:p w:rsidR="0067667F" w:rsidRDefault="006F6683">
      <w:pPr>
        <w:pStyle w:val="Standard"/>
      </w:pPr>
      <w:r>
        <w:t>We're now ready to focus on our tablet and media player views. There are lots of devices out there in this range</w:t>
      </w:r>
      <w:ins w:id="1828" w:author="Rachel McCollin" w:date="2012-11-22T12:05:00Z">
        <w:r w:rsidR="00C94BAB">
          <w:t xml:space="preserve">: </w:t>
        </w:r>
      </w:ins>
      <w:del w:id="1829" w:author="Rachel McCollin" w:date="2012-11-22T12:05:00Z">
        <w:r w:rsidDel="00C94BAB">
          <w:delText xml:space="preserve">. I've found </w:delText>
        </w:r>
      </w:del>
      <w:r>
        <w:t xml:space="preserve">the following two </w:t>
      </w:r>
      <w:del w:id="1830" w:author="Rachel McCollin" w:date="2012-11-22T12:05:00Z">
        <w:r w:rsidDel="00C94BAB">
          <w:delText>@</w:delText>
        </w:r>
      </w:del>
      <w:r>
        <w:t>media queries help catch the majority of these devices.</w:t>
      </w:r>
    </w:p>
    <w:p w:rsidR="0067667F" w:rsidRDefault="006F6683">
      <w:pPr>
        <w:pStyle w:val="TFAPackt"/>
        <w:outlineLvl w:val="9"/>
      </w:pPr>
      <w:r>
        <w:t>Time for action: Adjusting the standard layout for tablets</w:t>
      </w:r>
    </w:p>
    <w:p w:rsidR="00C94BAB" w:rsidRDefault="006F6683">
      <w:pPr>
        <w:pStyle w:val="Standard"/>
        <w:rPr>
          <w:ins w:id="1831" w:author="Rachel McCollin" w:date="2012-11-22T12:05:00Z"/>
        </w:rPr>
      </w:pPr>
      <w:r>
        <w:t xml:space="preserve">We'll start with devices that range from 480 pixels wide up to 800 pixels. This range includes the iPad when it's held in portrait mode. </w:t>
      </w:r>
    </w:p>
    <w:p w:rsidR="00B30C77" w:rsidRDefault="006F6683">
      <w:pPr>
        <w:pStyle w:val="NumberedBulletPACKT"/>
        <w:numPr>
          <w:ins w:id="1832" w:author="Rachel McCollin" w:date="2012-11-22T12:05:00Z"/>
        </w:numPr>
        <w:pPrChange w:id="1833" w:author="Rachel McCollin" w:date="2012-11-22T12:05:00Z">
          <w:pPr>
            <w:pStyle w:val="Standard"/>
          </w:pPr>
        </w:pPrChange>
      </w:pPr>
      <w:r>
        <w:t xml:space="preserve">Add the following code to </w:t>
      </w:r>
      <w:del w:id="1834" w:author="Rachel McCollin" w:date="2012-11-22T12:05:00Z">
        <w:r w:rsidDel="00C94BAB">
          <w:delText>the</w:delText>
        </w:r>
      </w:del>
      <w:ins w:id="1835" w:author="Rachel McCollin" w:date="2012-11-22T12:05:00Z">
        <w:r w:rsidR="00C94BAB">
          <w:t>your</w:t>
        </w:r>
      </w:ins>
      <w:r>
        <w:t xml:space="preserve"> </w:t>
      </w:r>
      <w:del w:id="1836" w:author="Rachel McCollin" w:date="2012-11-22T12:05:00Z">
        <w:r w:rsidDel="00C94BAB">
          <w:delText>@</w:delText>
        </w:r>
      </w:del>
      <w:r>
        <w:t>media query:</w:t>
      </w:r>
    </w:p>
    <w:p w:rsidR="0067667F" w:rsidDel="00284D1B" w:rsidRDefault="006F6683">
      <w:pPr>
        <w:pStyle w:val="CodePACKT"/>
        <w:rPr>
          <w:del w:id="1837" w:author="Rachel McCollin" w:date="2012-11-22T15:46:00Z"/>
        </w:rPr>
      </w:pPr>
      <w:del w:id="1838" w:author="Rachel McCollin" w:date="2012-11-22T15:46:00Z">
        <w:r w:rsidDel="00284D1B">
          <w:delText>...</w:delText>
        </w:r>
      </w:del>
    </w:p>
    <w:p w:rsidR="0067667F" w:rsidRDefault="006F6683">
      <w:pPr>
        <w:pStyle w:val="CodePACKT"/>
      </w:pPr>
      <w:r>
        <w:t>@media (min-width: 480px) and (max-width: 800px) {</w:t>
      </w:r>
    </w:p>
    <w:p w:rsidR="0067667F" w:rsidDel="00C94BAB" w:rsidRDefault="006F6683">
      <w:pPr>
        <w:pStyle w:val="CodePACKT"/>
        <w:rPr>
          <w:del w:id="1839" w:author="Rachel McCollin" w:date="2012-11-22T12:06:00Z"/>
        </w:rPr>
      </w:pPr>
      <w:del w:id="1840" w:author="Rachel McCollin" w:date="2012-11-22T12:06:00Z">
        <w:r w:rsidDel="00C94BAB">
          <w:tab/>
          <w:delText>/*for tablet screens*/</w:delText>
        </w:r>
      </w:del>
    </w:p>
    <w:p w:rsidR="00C94BAB" w:rsidRDefault="006F6683">
      <w:pPr>
        <w:pStyle w:val="CodePACKT"/>
        <w:rPr>
          <w:ins w:id="1841" w:author="Rachel McCollin" w:date="2012-11-22T12:06:00Z"/>
        </w:rPr>
      </w:pPr>
      <w:r>
        <w:tab/>
        <w:t>header{</w:t>
      </w:r>
    </w:p>
    <w:p w:rsidR="00C94BAB" w:rsidRDefault="00C94BAB">
      <w:pPr>
        <w:pStyle w:val="CodePACKT"/>
        <w:numPr>
          <w:ins w:id="1842" w:author="Rachel McCollin" w:date="2012-11-22T12:06:00Z"/>
        </w:numPr>
        <w:rPr>
          <w:ins w:id="1843" w:author="Rachel McCollin" w:date="2012-11-22T12:06:00Z"/>
        </w:rPr>
      </w:pPr>
      <w:ins w:id="1844" w:author="Rachel McCollin" w:date="2012-11-22T12:06:00Z">
        <w:r>
          <w:tab/>
        </w:r>
        <w:r>
          <w:tab/>
        </w:r>
      </w:ins>
      <w:r w:rsidR="006F6683">
        <w:t>height: 100px;</w:t>
      </w:r>
    </w:p>
    <w:p w:rsidR="0067667F" w:rsidRDefault="00C94BAB">
      <w:pPr>
        <w:pStyle w:val="CodePACKT"/>
        <w:numPr>
          <w:ins w:id="1845" w:author="Rachel McCollin" w:date="2012-11-22T12:06:00Z"/>
        </w:numPr>
      </w:pPr>
      <w:ins w:id="1846" w:author="Rachel McCollin" w:date="2012-11-22T12:06:00Z">
        <w:r>
          <w:tab/>
        </w:r>
      </w:ins>
      <w:r w:rsidR="006F6683">
        <w:t>}</w:t>
      </w:r>
    </w:p>
    <w:p w:rsidR="00C94BAB" w:rsidRDefault="006F6683">
      <w:pPr>
        <w:pStyle w:val="CodePACKT"/>
        <w:rPr>
          <w:ins w:id="1847" w:author="Rachel McCollin" w:date="2012-11-22T12:06:00Z"/>
        </w:rPr>
      </w:pPr>
      <w:r>
        <w:tab/>
        <w:t>#mainNav{</w:t>
      </w:r>
    </w:p>
    <w:p w:rsidR="00C94BAB" w:rsidRDefault="00C94BAB">
      <w:pPr>
        <w:pStyle w:val="CodePACKT"/>
        <w:numPr>
          <w:ins w:id="1848" w:author="Rachel McCollin" w:date="2012-11-22T12:06:00Z"/>
        </w:numPr>
        <w:rPr>
          <w:ins w:id="1849" w:author="Rachel McCollin" w:date="2012-11-22T12:06:00Z"/>
        </w:rPr>
      </w:pPr>
      <w:ins w:id="1850" w:author="Rachel McCollin" w:date="2012-11-22T12:06:00Z">
        <w:r>
          <w:tab/>
        </w:r>
        <w:r>
          <w:tab/>
        </w:r>
      </w:ins>
      <w:r w:rsidR="006F6683">
        <w:t xml:space="preserve">top:100px; </w:t>
      </w:r>
    </w:p>
    <w:p w:rsidR="00C94BAB" w:rsidRDefault="00C94BAB">
      <w:pPr>
        <w:pStyle w:val="CodePACKT"/>
        <w:numPr>
          <w:ins w:id="1851" w:author="Rachel McCollin" w:date="2012-11-22T12:06:00Z"/>
        </w:numPr>
        <w:rPr>
          <w:ins w:id="1852" w:author="Rachel McCollin" w:date="2012-11-22T12:06:00Z"/>
        </w:rPr>
      </w:pPr>
      <w:ins w:id="1853" w:author="Rachel McCollin" w:date="2012-11-22T12:06:00Z">
        <w:r>
          <w:tab/>
        </w:r>
        <w:r>
          <w:tab/>
        </w:r>
      </w:ins>
      <w:r w:rsidR="006F6683">
        <w:t>width: 300px;</w:t>
      </w:r>
    </w:p>
    <w:p w:rsidR="0067667F" w:rsidRDefault="00C94BAB">
      <w:pPr>
        <w:pStyle w:val="CodePACKT"/>
        <w:numPr>
          <w:ins w:id="1854" w:author="Rachel McCollin" w:date="2012-11-22T12:06:00Z"/>
        </w:numPr>
      </w:pPr>
      <w:ins w:id="1855" w:author="Rachel McCollin" w:date="2012-11-22T12:06:00Z">
        <w:r>
          <w:tab/>
        </w:r>
      </w:ins>
      <w:r w:rsidR="006F6683">
        <w:t>}</w:t>
      </w:r>
    </w:p>
    <w:p w:rsidR="00C94BAB" w:rsidRDefault="006F6683">
      <w:pPr>
        <w:pStyle w:val="CodePACKT"/>
        <w:rPr>
          <w:ins w:id="1856" w:author="Rachel McCollin" w:date="2012-11-22T12:07:00Z"/>
        </w:rPr>
      </w:pPr>
      <w:r>
        <w:tab/>
        <w:t>#mainNav li{</w:t>
      </w:r>
    </w:p>
    <w:p w:rsidR="00C94BAB" w:rsidRDefault="00C94BAB">
      <w:pPr>
        <w:pStyle w:val="CodePACKT"/>
        <w:numPr>
          <w:ins w:id="1857" w:author="Rachel McCollin" w:date="2012-11-22T12:07:00Z"/>
        </w:numPr>
        <w:rPr>
          <w:ins w:id="1858" w:author="Rachel McCollin" w:date="2012-11-22T12:07:00Z"/>
        </w:rPr>
      </w:pPr>
      <w:ins w:id="1859" w:author="Rachel McCollin" w:date="2012-11-22T12:07:00Z">
        <w:r>
          <w:tab/>
        </w:r>
        <w:r>
          <w:tab/>
        </w:r>
      </w:ins>
      <w:r w:rsidR="006F6683">
        <w:t>float:none;</w:t>
      </w:r>
    </w:p>
    <w:p w:rsidR="00C94BAB" w:rsidRDefault="00C94BAB">
      <w:pPr>
        <w:pStyle w:val="CodePACKT"/>
        <w:numPr>
          <w:ins w:id="1860" w:author="Rachel McCollin" w:date="2012-11-22T12:07:00Z"/>
        </w:numPr>
        <w:rPr>
          <w:ins w:id="1861" w:author="Rachel McCollin" w:date="2012-11-22T12:07:00Z"/>
        </w:rPr>
      </w:pPr>
      <w:ins w:id="1862" w:author="Rachel McCollin" w:date="2012-11-22T12:07:00Z">
        <w:r>
          <w:tab/>
        </w:r>
        <w:r>
          <w:tab/>
        </w:r>
      </w:ins>
      <w:r w:rsidR="006F6683">
        <w:t>clear:both;</w:t>
      </w:r>
    </w:p>
    <w:p w:rsidR="0067667F" w:rsidRDefault="00C94BAB">
      <w:pPr>
        <w:pStyle w:val="CodePACKT"/>
        <w:numPr>
          <w:ins w:id="1863" w:author="Rachel McCollin" w:date="2012-11-22T12:07:00Z"/>
        </w:numPr>
      </w:pPr>
      <w:ins w:id="1864" w:author="Rachel McCollin" w:date="2012-11-22T12:07:00Z">
        <w:r>
          <w:tab/>
        </w:r>
      </w:ins>
      <w:r w:rsidR="006F6683">
        <w:t>}</w:t>
      </w:r>
    </w:p>
    <w:p w:rsidR="00C94BAB" w:rsidRDefault="006F6683">
      <w:pPr>
        <w:pStyle w:val="CodePACKT"/>
        <w:rPr>
          <w:ins w:id="1865" w:author="Rachel McCollin" w:date="2012-11-22T12:07:00Z"/>
        </w:rPr>
      </w:pPr>
      <w:r>
        <w:t xml:space="preserve">    #container2{</w:t>
      </w:r>
    </w:p>
    <w:p w:rsidR="00C94BAB" w:rsidRDefault="00C94BAB">
      <w:pPr>
        <w:pStyle w:val="CodePACKT"/>
        <w:numPr>
          <w:ins w:id="1866" w:author="Rachel McCollin" w:date="2012-11-22T12:07:00Z"/>
        </w:numPr>
        <w:rPr>
          <w:ins w:id="1867" w:author="Rachel McCollin" w:date="2012-11-22T12:07:00Z"/>
        </w:rPr>
      </w:pPr>
      <w:ins w:id="1868" w:author="Rachel McCollin" w:date="2012-11-22T12:07:00Z">
        <w:r>
          <w:tab/>
        </w:r>
        <w:r>
          <w:tab/>
        </w:r>
      </w:ins>
      <w:r w:rsidR="006F6683">
        <w:t>background-position: 70% -90px;</w:t>
      </w:r>
    </w:p>
    <w:p w:rsidR="0067667F" w:rsidRDefault="00C94BAB">
      <w:pPr>
        <w:pStyle w:val="CodePACKT"/>
        <w:numPr>
          <w:ins w:id="1869" w:author="Rachel McCollin" w:date="2012-11-22T12:07:00Z"/>
        </w:numPr>
      </w:pPr>
      <w:ins w:id="1870" w:author="Rachel McCollin" w:date="2012-11-22T12:07:00Z">
        <w:r>
          <w:tab/>
        </w:r>
      </w:ins>
      <w:r w:rsidR="006F6683">
        <w:t>}</w:t>
      </w:r>
    </w:p>
    <w:p w:rsidR="00C94BAB" w:rsidRDefault="006F6683">
      <w:pPr>
        <w:pStyle w:val="CodePACKT"/>
        <w:rPr>
          <w:ins w:id="1871" w:author="Rachel McCollin" w:date="2012-11-22T12:07:00Z"/>
        </w:rPr>
      </w:pPr>
      <w:r>
        <w:tab/>
        <w:t>.home article.post h2{</w:t>
      </w:r>
    </w:p>
    <w:p w:rsidR="00C94BAB" w:rsidRDefault="00C94BAB">
      <w:pPr>
        <w:pStyle w:val="CodePACKT"/>
        <w:numPr>
          <w:ins w:id="1872" w:author="Rachel McCollin" w:date="2012-11-22T12:07:00Z"/>
        </w:numPr>
        <w:rPr>
          <w:ins w:id="1873" w:author="Rachel McCollin" w:date="2012-11-22T12:07:00Z"/>
        </w:rPr>
      </w:pPr>
      <w:ins w:id="1874" w:author="Rachel McCollin" w:date="2012-11-22T12:07:00Z">
        <w:r>
          <w:tab/>
        </w:r>
        <w:r>
          <w:tab/>
        </w:r>
      </w:ins>
      <w:r w:rsidR="006F6683">
        <w:t xml:space="preserve">font-size: 150%; </w:t>
      </w:r>
    </w:p>
    <w:p w:rsidR="00C94BAB" w:rsidRDefault="00C94BAB">
      <w:pPr>
        <w:pStyle w:val="CodePACKT"/>
        <w:numPr>
          <w:ins w:id="1875" w:author="Rachel McCollin" w:date="2012-11-22T12:07:00Z"/>
        </w:numPr>
        <w:rPr>
          <w:ins w:id="1876" w:author="Rachel McCollin" w:date="2012-11-22T12:07:00Z"/>
        </w:rPr>
      </w:pPr>
      <w:ins w:id="1877" w:author="Rachel McCollin" w:date="2012-11-22T12:07:00Z">
        <w:r>
          <w:tab/>
        </w:r>
        <w:r>
          <w:tab/>
        </w:r>
      </w:ins>
      <w:r w:rsidR="006F6683">
        <w:t>margin-bottom: 10px;</w:t>
      </w:r>
    </w:p>
    <w:p w:rsidR="0067667F" w:rsidRDefault="00C94BAB">
      <w:pPr>
        <w:pStyle w:val="CodePACKT"/>
        <w:numPr>
          <w:ins w:id="1878" w:author="Rachel McCollin" w:date="2012-11-22T12:07:00Z"/>
        </w:numPr>
      </w:pPr>
      <w:ins w:id="1879" w:author="Rachel McCollin" w:date="2012-11-22T12:07:00Z">
        <w:r>
          <w:tab/>
        </w:r>
      </w:ins>
      <w:r w:rsidR="006F6683">
        <w:t>}</w:t>
      </w:r>
    </w:p>
    <w:p w:rsidR="00C94BAB" w:rsidRDefault="006F6683">
      <w:pPr>
        <w:pStyle w:val="CodePACKT"/>
        <w:rPr>
          <w:ins w:id="1880" w:author="Rachel McCollin" w:date="2012-11-22T12:07:00Z"/>
        </w:rPr>
      </w:pPr>
      <w:r>
        <w:tab/>
        <w:t>.home article.post .entry-content,article.post .entry-meta, art</w:t>
      </w:r>
      <w:r>
        <w:t>i</w:t>
      </w:r>
      <w:r>
        <w:t>cle.post a.more{</w:t>
      </w:r>
    </w:p>
    <w:p w:rsidR="00C94BAB" w:rsidRDefault="00C94BAB">
      <w:pPr>
        <w:pStyle w:val="CodePACKT"/>
        <w:numPr>
          <w:ins w:id="1881" w:author="Rachel McCollin" w:date="2012-11-22T12:07:00Z"/>
        </w:numPr>
        <w:rPr>
          <w:ins w:id="1882" w:author="Rachel McCollin" w:date="2012-11-22T12:07:00Z"/>
        </w:rPr>
      </w:pPr>
      <w:ins w:id="1883" w:author="Rachel McCollin" w:date="2012-11-22T12:07:00Z">
        <w:r>
          <w:tab/>
        </w:r>
        <w:r>
          <w:tab/>
        </w:r>
      </w:ins>
      <w:r w:rsidR="006F6683">
        <w:t>display:none;</w:t>
      </w:r>
    </w:p>
    <w:p w:rsidR="0067667F" w:rsidRDefault="00C94BAB">
      <w:pPr>
        <w:pStyle w:val="CodePACKT"/>
        <w:numPr>
          <w:ins w:id="1884" w:author="Rachel McCollin" w:date="2012-11-22T12:07:00Z"/>
        </w:numPr>
      </w:pPr>
      <w:ins w:id="1885" w:author="Rachel McCollin" w:date="2012-11-22T12:07:00Z">
        <w:r>
          <w:tab/>
        </w:r>
      </w:ins>
      <w:r w:rsidR="006F6683">
        <w:t>}</w:t>
      </w:r>
    </w:p>
    <w:p w:rsidR="00C94BAB" w:rsidRDefault="006F6683">
      <w:pPr>
        <w:pStyle w:val="CodePACKT"/>
        <w:rPr>
          <w:ins w:id="1886" w:author="Rachel McCollin" w:date="2012-11-22T12:07:00Z"/>
        </w:rPr>
      </w:pPr>
      <w:r>
        <w:tab/>
        <w:t>.content.left.two-thirds, .sidebar.right.third{</w:t>
      </w:r>
    </w:p>
    <w:p w:rsidR="00C94BAB" w:rsidRDefault="00C94BAB">
      <w:pPr>
        <w:pStyle w:val="CodePACKT"/>
        <w:numPr>
          <w:ins w:id="1887" w:author="Rachel McCollin" w:date="2012-11-22T12:07:00Z"/>
        </w:numPr>
        <w:rPr>
          <w:ins w:id="1888" w:author="Rachel McCollin" w:date="2012-11-22T12:07:00Z"/>
        </w:rPr>
      </w:pPr>
      <w:ins w:id="1889" w:author="Rachel McCollin" w:date="2012-11-22T12:07:00Z">
        <w:r>
          <w:tab/>
        </w:r>
        <w:r>
          <w:tab/>
        </w:r>
      </w:ins>
      <w:r w:rsidR="006F6683">
        <w:t xml:space="preserve">float:none; </w:t>
      </w:r>
    </w:p>
    <w:p w:rsidR="00C94BAB" w:rsidRDefault="00C94BAB">
      <w:pPr>
        <w:pStyle w:val="CodePACKT"/>
        <w:numPr>
          <w:ins w:id="1890" w:author="Rachel McCollin" w:date="2012-11-22T12:07:00Z"/>
        </w:numPr>
        <w:rPr>
          <w:ins w:id="1891" w:author="Rachel McCollin" w:date="2012-11-22T12:07:00Z"/>
        </w:rPr>
      </w:pPr>
      <w:ins w:id="1892" w:author="Rachel McCollin" w:date="2012-11-22T12:07:00Z">
        <w:r>
          <w:tab/>
        </w:r>
        <w:r>
          <w:tab/>
        </w:r>
      </w:ins>
      <w:r w:rsidR="006F6683">
        <w:t xml:space="preserve">clear:both; </w:t>
      </w:r>
    </w:p>
    <w:p w:rsidR="00C94BAB" w:rsidRDefault="00C94BAB">
      <w:pPr>
        <w:pStyle w:val="CodePACKT"/>
        <w:numPr>
          <w:ins w:id="1893" w:author="Rachel McCollin" w:date="2012-11-22T12:07:00Z"/>
        </w:numPr>
        <w:rPr>
          <w:ins w:id="1894" w:author="Rachel McCollin" w:date="2012-11-22T12:07:00Z"/>
        </w:rPr>
      </w:pPr>
      <w:ins w:id="1895" w:author="Rachel McCollin" w:date="2012-11-22T12:07:00Z">
        <w:r>
          <w:tab/>
        </w:r>
        <w:r>
          <w:tab/>
        </w:r>
      </w:ins>
      <w:r w:rsidR="006F6683">
        <w:t xml:space="preserve">margin: 0 auto; </w:t>
      </w:r>
    </w:p>
    <w:p w:rsidR="00C94BAB" w:rsidRDefault="00C94BAB">
      <w:pPr>
        <w:pStyle w:val="CodePACKT"/>
        <w:numPr>
          <w:ins w:id="1896" w:author="Rachel McCollin" w:date="2012-11-22T12:07:00Z"/>
        </w:numPr>
        <w:rPr>
          <w:ins w:id="1897" w:author="Rachel McCollin" w:date="2012-11-22T12:07:00Z"/>
        </w:rPr>
      </w:pPr>
      <w:ins w:id="1898" w:author="Rachel McCollin" w:date="2012-11-22T12:07:00Z">
        <w:r>
          <w:tab/>
        </w:r>
        <w:r>
          <w:tab/>
        </w:r>
      </w:ins>
      <w:r w:rsidR="006F6683">
        <w:t>width:98%;</w:t>
      </w:r>
    </w:p>
    <w:p w:rsidR="0067667F" w:rsidRDefault="00C94BAB">
      <w:pPr>
        <w:pStyle w:val="CodePACKT"/>
        <w:numPr>
          <w:ins w:id="1899" w:author="Rachel McCollin" w:date="2012-11-22T12:07:00Z"/>
        </w:numPr>
      </w:pPr>
      <w:ins w:id="1900" w:author="Rachel McCollin" w:date="2012-11-22T12:07:00Z">
        <w:r>
          <w:tab/>
        </w:r>
      </w:ins>
      <w:r w:rsidR="006F6683">
        <w:t>}</w:t>
      </w:r>
    </w:p>
    <w:p w:rsidR="00C94BAB" w:rsidRDefault="006F6683">
      <w:pPr>
        <w:pStyle w:val="CodePACKT"/>
        <w:rPr>
          <w:ins w:id="1901" w:author="Rachel McCollin" w:date="2012-11-22T12:07:00Z"/>
        </w:rPr>
      </w:pPr>
      <w:r>
        <w:tab/>
        <w:t>.sidebar div{</w:t>
      </w:r>
    </w:p>
    <w:p w:rsidR="00C94BAB" w:rsidRDefault="00C94BAB">
      <w:pPr>
        <w:pStyle w:val="CodePACKT"/>
        <w:numPr>
          <w:ins w:id="1902" w:author="Rachel McCollin" w:date="2012-11-22T12:07:00Z"/>
        </w:numPr>
        <w:rPr>
          <w:ins w:id="1903" w:author="Rachel McCollin" w:date="2012-11-22T12:07:00Z"/>
        </w:rPr>
      </w:pPr>
      <w:ins w:id="1904" w:author="Rachel McCollin" w:date="2012-11-22T12:07:00Z">
        <w:r>
          <w:tab/>
        </w:r>
        <w:r>
          <w:tab/>
        </w:r>
      </w:ins>
      <w:r w:rsidR="006F6683">
        <w:t xml:space="preserve">width: 30%; </w:t>
      </w:r>
    </w:p>
    <w:p w:rsidR="00C94BAB" w:rsidRDefault="00C94BAB">
      <w:pPr>
        <w:pStyle w:val="CodePACKT"/>
        <w:numPr>
          <w:ins w:id="1905" w:author="Rachel McCollin" w:date="2012-11-22T12:07:00Z"/>
        </w:numPr>
        <w:rPr>
          <w:ins w:id="1906" w:author="Rachel McCollin" w:date="2012-11-22T12:07:00Z"/>
        </w:rPr>
      </w:pPr>
      <w:ins w:id="1907" w:author="Rachel McCollin" w:date="2012-11-22T12:07:00Z">
        <w:r>
          <w:tab/>
        </w:r>
        <w:r>
          <w:tab/>
        </w:r>
      </w:ins>
      <w:r w:rsidR="006F6683">
        <w:t xml:space="preserve">margin: 1.2%; </w:t>
      </w:r>
    </w:p>
    <w:p w:rsidR="00C94BAB" w:rsidRDefault="00C94BAB">
      <w:pPr>
        <w:pStyle w:val="CodePACKT"/>
        <w:numPr>
          <w:ins w:id="1908" w:author="Rachel McCollin" w:date="2012-11-22T12:07:00Z"/>
        </w:numPr>
        <w:rPr>
          <w:ins w:id="1909" w:author="Rachel McCollin" w:date="2012-11-22T12:07:00Z"/>
        </w:rPr>
      </w:pPr>
      <w:ins w:id="1910" w:author="Rachel McCollin" w:date="2012-11-22T12:07:00Z">
        <w:r>
          <w:tab/>
        </w:r>
        <w:r>
          <w:tab/>
        </w:r>
      </w:ins>
      <w:r w:rsidR="006F6683">
        <w:t>float:left;</w:t>
      </w:r>
    </w:p>
    <w:p w:rsidR="0067667F" w:rsidRDefault="00C94BAB">
      <w:pPr>
        <w:pStyle w:val="CodePACKT"/>
        <w:numPr>
          <w:ins w:id="1911" w:author="Rachel McCollin" w:date="2012-11-22T12:07:00Z"/>
        </w:numPr>
      </w:pPr>
      <w:ins w:id="1912" w:author="Rachel McCollin" w:date="2012-11-22T12:07:00Z">
        <w:r>
          <w:tab/>
        </w:r>
      </w:ins>
      <w:r w:rsidR="006F6683">
        <w:t>}</w:t>
      </w:r>
    </w:p>
    <w:p w:rsidR="00C94BAB" w:rsidRDefault="006F6683">
      <w:pPr>
        <w:pStyle w:val="CodePACKT"/>
        <w:rPr>
          <w:ins w:id="1913" w:author="Rachel McCollin" w:date="2012-11-22T12:07:00Z"/>
        </w:rPr>
      </w:pPr>
      <w:r>
        <w:tab/>
        <w:t>.home .content.left.two-thirds{</w:t>
      </w:r>
    </w:p>
    <w:p w:rsidR="00C94BAB" w:rsidRDefault="00C94BAB">
      <w:pPr>
        <w:pStyle w:val="CodePACKT"/>
        <w:numPr>
          <w:ins w:id="1914" w:author="Rachel McCollin" w:date="2012-11-22T12:07:00Z"/>
        </w:numPr>
        <w:rPr>
          <w:ins w:id="1915" w:author="Rachel McCollin" w:date="2012-11-22T12:07:00Z"/>
        </w:rPr>
      </w:pPr>
      <w:ins w:id="1916" w:author="Rachel McCollin" w:date="2012-11-22T12:07:00Z">
        <w:r>
          <w:tab/>
        </w:r>
        <w:r>
          <w:tab/>
        </w:r>
      </w:ins>
      <w:r w:rsidR="006F6683">
        <w:t>margin-top:180px;</w:t>
      </w:r>
    </w:p>
    <w:p w:rsidR="0067667F" w:rsidDel="00C94BAB" w:rsidRDefault="00C94BAB">
      <w:pPr>
        <w:pStyle w:val="CodePACKT"/>
        <w:numPr>
          <w:ins w:id="1917" w:author="Rachel McCollin" w:date="2012-11-22T12:07:00Z"/>
        </w:numPr>
        <w:rPr>
          <w:del w:id="1918" w:author="Rachel McCollin" w:date="2012-11-22T12:08:00Z"/>
        </w:rPr>
      </w:pPr>
      <w:ins w:id="1919" w:author="Rachel McCollin" w:date="2012-11-22T12:07:00Z">
        <w:r>
          <w:tab/>
        </w:r>
      </w:ins>
      <w:r w:rsidR="006F6683">
        <w:t>}</w:t>
      </w:r>
    </w:p>
    <w:p w:rsidR="0067667F" w:rsidRDefault="006F6683">
      <w:pPr>
        <w:pStyle w:val="CodePACKT"/>
        <w:numPr>
          <w:ins w:id="1920" w:author="Unknown"/>
        </w:numPr>
      </w:pPr>
      <w:del w:id="1921" w:author="Rachel McCollin" w:date="2012-11-22T12:08:00Z">
        <w:r w:rsidDel="00C94BAB">
          <w:tab/>
        </w:r>
      </w:del>
    </w:p>
    <w:p w:rsidR="0067667F" w:rsidRDefault="006F6683">
      <w:pPr>
        <w:pStyle w:val="CodePACKT"/>
      </w:pPr>
      <w:r>
        <w:t>}</w:t>
      </w:r>
    </w:p>
    <w:p w:rsidR="00B30C77" w:rsidRDefault="006F6683">
      <w:pPr>
        <w:pStyle w:val="NumberedBulletPACKT"/>
        <w:numPr>
          <w:ins w:id="1922" w:author="Rachel McCollin" w:date="2012-11-22T12:05:00Z"/>
        </w:numPr>
        <w:pPrChange w:id="1923" w:author="Rachel McCollin" w:date="2012-11-22T12:05:00Z">
          <w:pPr>
            <w:pStyle w:val="CodePACKT"/>
          </w:pPr>
        </w:pPrChange>
      </w:pPr>
      <w:del w:id="1924" w:author="Rachel McCollin" w:date="2012-11-22T12:05:00Z">
        <w:r w:rsidDel="00C94BAB">
          <w:delText>...</w:delText>
        </w:r>
      </w:del>
      <w:ins w:id="1925" w:author="Rachel McCollin" w:date="2012-11-22T12:05:00Z">
        <w:r w:rsidR="00C94BAB">
          <w:t>Save your stylesheet.</w:t>
        </w:r>
      </w:ins>
    </w:p>
    <w:p w:rsidR="0067667F" w:rsidRDefault="006F6683">
      <w:pPr>
        <w:pStyle w:val="WJHPackt"/>
        <w:outlineLvl w:val="9"/>
      </w:pPr>
      <w:r>
        <w:t>What just happened</w:t>
      </w:r>
      <w:ins w:id="1926" w:author="Rachel McCollin" w:date="2012-11-22T12:06:00Z">
        <w:r w:rsidR="00C94BAB">
          <w:t>?</w:t>
        </w:r>
      </w:ins>
    </w:p>
    <w:p w:rsidR="00067B94" w:rsidRDefault="00067B94">
      <w:pPr>
        <w:pStyle w:val="Standard"/>
        <w:numPr>
          <w:ins w:id="1927" w:author="Rachel McCollin" w:date="2012-11-22T12:08:00Z"/>
        </w:numPr>
        <w:rPr>
          <w:ins w:id="1928" w:author="Rachel McCollin" w:date="2012-11-22T12:08:00Z"/>
        </w:rPr>
      </w:pPr>
      <w:ins w:id="1929" w:author="Rachel McCollin" w:date="2012-11-22T12:08:00Z">
        <w:r>
          <w:t>We added some styling to adjust the layout on tablet devices. Specifically:</w:t>
        </w:r>
      </w:ins>
    </w:p>
    <w:p w:rsidR="00B30C77" w:rsidRDefault="006F6683">
      <w:pPr>
        <w:pStyle w:val="BulletPACKT"/>
        <w:numPr>
          <w:ins w:id="1930" w:author="Rachel McCollin" w:date="2012-11-22T12:09:00Z"/>
        </w:numPr>
        <w:rPr>
          <w:ins w:id="1931" w:author="Rachel McCollin" w:date="2012-11-22T12:08:00Z"/>
        </w:rPr>
        <w:pPrChange w:id="1932" w:author="Rachel McCollin" w:date="2012-11-22T12:09:00Z">
          <w:pPr>
            <w:pStyle w:val="Standard"/>
          </w:pPr>
        </w:pPrChange>
      </w:pPr>
      <w:del w:id="1933" w:author="Rachel McCollin" w:date="2012-11-22T12:08:00Z">
        <w:r w:rsidDel="00067B94">
          <w:delText xml:space="preserve">In the above </w:delText>
        </w:r>
      </w:del>
      <w:commentRangeStart w:id="1934"/>
      <w:del w:id="1935" w:author="Rachel McCollin" w:date="2012-11-22T12:06:00Z">
        <w:r w:rsidR="00AA060C" w:rsidRPr="00AA060C">
          <w:rPr>
            <w:rPrChange w:id="1936" w:author="Rachel McCollin" w:date="2012-11-22T12:06:00Z">
              <w:rPr>
                <w:b/>
              </w:rPr>
            </w:rPrChange>
          </w:rPr>
          <w:delText>@</w:delText>
        </w:r>
      </w:del>
      <w:del w:id="1937" w:author="Rachel McCollin" w:date="2012-11-22T12:08:00Z">
        <w:r w:rsidR="00AA060C" w:rsidRPr="00AA060C">
          <w:rPr>
            <w:rPrChange w:id="1938" w:author="Rachel McCollin" w:date="2012-11-22T12:06:00Z">
              <w:rPr>
                <w:b/>
              </w:rPr>
            </w:rPrChange>
          </w:rPr>
          <w:delText>media</w:delText>
        </w:r>
        <w:commentRangeEnd w:id="1934"/>
        <w:r w:rsidR="00AA060C" w:rsidRPr="00AA060C">
          <w:rPr>
            <w:rFonts w:eastAsia="Arial"/>
            <w:rPrChange w:id="1939" w:author="Rachel McCollin" w:date="2012-11-22T12:06:00Z">
              <w:rPr>
                <w:rStyle w:val="CommentReference"/>
                <w:rFonts w:ascii="Times New Roman" w:eastAsia="Arial" w:hAnsi="Times New Roman" w:cs="Tahoma"/>
              </w:rPr>
            </w:rPrChange>
          </w:rPr>
          <w:commentReference w:id="1934"/>
        </w:r>
        <w:r w:rsidDel="00067B94">
          <w:delText xml:space="preserve"> query, we</w:delText>
        </w:r>
      </w:del>
      <w:ins w:id="1940" w:author="Rachel McCollin" w:date="2012-11-22T12:08:00Z">
        <w:r w:rsidR="00067B94">
          <w:t>We</w:t>
        </w:r>
      </w:ins>
      <w:r>
        <w:t xml:space="preserve"> remove</w:t>
      </w:r>
      <w:ins w:id="1941" w:author="Rachel McCollin" w:date="2012-11-22T12:08:00Z">
        <w:r w:rsidR="00067B94">
          <w:t>d</w:t>
        </w:r>
      </w:ins>
      <w:r>
        <w:t xml:space="preserve"> the “tab” floats of our </w:t>
      </w:r>
      <w:r w:rsidR="00AA060C" w:rsidRPr="00AA060C">
        <w:rPr>
          <w:rStyle w:val="CodeInTextPACKT"/>
          <w:rPrChange w:id="1942" w:author="Unnati" w:date="2012-05-09T10:06:00Z">
            <w:rPr>
              <w:b/>
              <w:sz w:val="16"/>
              <w:szCs w:val="16"/>
            </w:rPr>
          </w:rPrChange>
        </w:rPr>
        <w:t>#mainNav</w:t>
      </w:r>
      <w:r>
        <w:t xml:space="preserve"> list items </w:t>
      </w:r>
      <w:r w:rsidRPr="00284D1B">
        <w:rPr>
          <w:rStyle w:val="CodeInTextPACKT"/>
          <w:rPrChange w:id="1943" w:author="Rachel McCollin" w:date="2012-11-22T15:47:00Z">
            <w:rPr/>
          </w:rPrChange>
        </w:rPr>
        <w:t>li</w:t>
      </w:r>
      <w:r>
        <w:t xml:space="preserve"> and set them to list vertically. </w:t>
      </w:r>
    </w:p>
    <w:p w:rsidR="00B30C77" w:rsidRDefault="006F6683">
      <w:pPr>
        <w:pStyle w:val="BulletPACKT"/>
        <w:numPr>
          <w:ins w:id="1944" w:author="Rachel McCollin" w:date="2012-11-22T12:09:00Z"/>
        </w:numPr>
        <w:rPr>
          <w:ins w:id="1945" w:author="Rachel McCollin" w:date="2012-11-22T12:09:00Z"/>
        </w:rPr>
        <w:pPrChange w:id="1946" w:author="Rachel McCollin" w:date="2012-11-22T12:09:00Z">
          <w:pPr>
            <w:pStyle w:val="Standard"/>
          </w:pPr>
        </w:pPrChange>
      </w:pPr>
      <w:r>
        <w:t xml:space="preserve">We </w:t>
      </w:r>
      <w:del w:id="1947" w:author="Rachel McCollin" w:date="2012-11-22T12:08:00Z">
        <w:r w:rsidDel="00067B94">
          <w:delText xml:space="preserve">then also </w:delText>
        </w:r>
      </w:del>
      <w:r>
        <w:t>change</w:t>
      </w:r>
      <w:ins w:id="1948" w:author="Rachel McCollin" w:date="2012-11-22T12:08:00Z">
        <w:r w:rsidR="00067B94">
          <w:t>d</w:t>
        </w:r>
      </w:ins>
      <w:r>
        <w:t xml:space="preserve"> some font sizes of our titles </w:t>
      </w:r>
    </w:p>
    <w:p w:rsidR="00B30C77" w:rsidRDefault="006F6683">
      <w:pPr>
        <w:pStyle w:val="BulletPACKT"/>
        <w:numPr>
          <w:ins w:id="1949" w:author="Rachel McCollin" w:date="2012-11-22T12:09:00Z"/>
        </w:numPr>
        <w:rPr>
          <w:ins w:id="1950" w:author="Rachel McCollin" w:date="2012-11-22T12:09:00Z"/>
        </w:rPr>
        <w:pPrChange w:id="1951" w:author="Rachel McCollin" w:date="2012-11-22T12:09:00Z">
          <w:pPr>
            <w:pStyle w:val="Standard"/>
          </w:pPr>
        </w:pPrChange>
      </w:pPr>
      <w:del w:id="1952" w:author="Rachel McCollin" w:date="2012-11-22T12:09:00Z">
        <w:r w:rsidDel="00067B94">
          <w:delText>and most notably, we hide</w:delText>
        </w:r>
      </w:del>
      <w:ins w:id="1953" w:author="Rachel McCollin" w:date="2012-11-22T12:09:00Z">
        <w:r w:rsidR="00067B94">
          <w:t>We hid</w:t>
        </w:r>
      </w:ins>
      <w:r>
        <w:t xml:space="preserve"> our </w:t>
      </w:r>
      <w:r w:rsidRPr="00724E85">
        <w:rPr>
          <w:rStyle w:val="CodeInTextPACKT"/>
          <w:rPrChange w:id="1954" w:author="Rachel McCollin" w:date="2012-11-22T14:58:00Z">
            <w:rPr/>
          </w:rPrChange>
        </w:rPr>
        <w:t>article</w:t>
      </w:r>
      <w:r>
        <w:t xml:space="preserve"> content, only displaying the titles </w:t>
      </w:r>
    </w:p>
    <w:p w:rsidR="00B30C77" w:rsidRDefault="006F6683">
      <w:pPr>
        <w:pStyle w:val="BulletPACKT"/>
        <w:numPr>
          <w:ins w:id="1955" w:author="Rachel McCollin" w:date="2012-11-22T12:09:00Z"/>
        </w:numPr>
        <w:rPr>
          <w:ins w:id="1956" w:author="Rachel McCollin" w:date="2012-11-22T12:09:00Z"/>
        </w:rPr>
        <w:pPrChange w:id="1957" w:author="Rachel McCollin" w:date="2012-11-22T12:09:00Z">
          <w:pPr>
            <w:pStyle w:val="Standard"/>
          </w:pPr>
        </w:pPrChange>
      </w:pPr>
      <w:del w:id="1958" w:author="Rachel McCollin" w:date="2012-11-22T12:09:00Z">
        <w:r w:rsidDel="00067B94">
          <w:delText>and we</w:delText>
        </w:r>
      </w:del>
      <w:ins w:id="1959" w:author="Rachel McCollin" w:date="2012-11-22T12:09:00Z">
        <w:r w:rsidR="00067B94">
          <w:t>We</w:t>
        </w:r>
      </w:ins>
      <w:r>
        <w:t xml:space="preserve"> turn</w:t>
      </w:r>
      <w:ins w:id="1960" w:author="Rachel McCollin" w:date="2012-11-22T12:09:00Z">
        <w:r w:rsidR="00067B94">
          <w:t>ed</w:t>
        </w:r>
      </w:ins>
      <w:r>
        <w:t xml:space="preserve"> off our </w:t>
      </w:r>
      <w:r w:rsidRPr="00724E85">
        <w:rPr>
          <w:rStyle w:val="CodeInTextPACKT"/>
          <w:rPrChange w:id="1961" w:author="Rachel McCollin" w:date="2012-11-22T14:58:00Z">
            <w:rPr/>
          </w:rPrChange>
        </w:rPr>
        <w:t>.sidebar</w:t>
      </w:r>
      <w:ins w:id="1962" w:author="Rachel McCollin" w:date="2012-11-22T14:57:00Z">
        <w:r w:rsidR="00724E85">
          <w:t xml:space="preserve"> element</w:t>
        </w:r>
      </w:ins>
      <w:r>
        <w:t xml:space="preserve">'s </w:t>
      </w:r>
      <w:ins w:id="1963" w:author="Rachel McCollin" w:date="2012-11-22T12:09:00Z">
        <w:r w:rsidR="00067B94">
          <w:t xml:space="preserve">right </w:t>
        </w:r>
      </w:ins>
      <w:r>
        <w:t>float</w:t>
      </w:r>
      <w:del w:id="1964" w:author="Rachel McCollin" w:date="2012-11-22T12:09:00Z">
        <w:r w:rsidDel="00067B94">
          <w:delText xml:space="preserve"> right</w:delText>
        </w:r>
      </w:del>
      <w:r>
        <w:t xml:space="preserve">. </w:t>
      </w:r>
    </w:p>
    <w:p w:rsidR="00B30C77" w:rsidRDefault="006F6683">
      <w:pPr>
        <w:pStyle w:val="BulletPACKT"/>
        <w:numPr>
          <w:ins w:id="1965" w:author="Rachel McCollin" w:date="2012-11-22T12:09:00Z"/>
        </w:numPr>
        <w:rPr>
          <w:ins w:id="1966" w:author="Rachel McCollin" w:date="2012-11-22T12:09:00Z"/>
        </w:rPr>
        <w:pPrChange w:id="1967" w:author="Rachel McCollin" w:date="2012-11-22T12:09:00Z">
          <w:pPr>
            <w:pStyle w:val="Standard"/>
          </w:pPr>
        </w:pPrChange>
      </w:pPr>
      <w:r>
        <w:t xml:space="preserve">We </w:t>
      </w:r>
      <w:del w:id="1968" w:author="Rachel McCollin" w:date="2012-11-22T12:09:00Z">
        <w:r w:rsidDel="00067B94">
          <w:delText xml:space="preserve">then </w:delText>
        </w:r>
      </w:del>
      <w:r>
        <w:t xml:space="preserve">set each div in the </w:t>
      </w:r>
      <w:r w:rsidRPr="00724E85">
        <w:rPr>
          <w:rStyle w:val="CodeInTextPACKT"/>
          <w:rPrChange w:id="1969" w:author="Rachel McCollin" w:date="2012-11-22T14:58:00Z">
            <w:rPr/>
          </w:rPrChange>
        </w:rPr>
        <w:t>.sidebar</w:t>
      </w:r>
      <w:r>
        <w:t xml:space="preserve"> to </w:t>
      </w:r>
      <w:r w:rsidRPr="00724E85">
        <w:rPr>
          <w:rStyle w:val="CodeInTextPACKT"/>
          <w:rPrChange w:id="1970" w:author="Rachel McCollin" w:date="2012-11-22T14:58:00Z">
            <w:rPr/>
          </w:rPrChange>
        </w:rPr>
        <w:t>float: left</w:t>
      </w:r>
      <w:r>
        <w:t xml:space="preserve"> of each other, creating a three-up box spread under our main article headlines. </w:t>
      </w:r>
    </w:p>
    <w:p w:rsidR="0067667F" w:rsidRDefault="006F6683">
      <w:pPr>
        <w:pStyle w:val="Standard"/>
        <w:numPr>
          <w:ins w:id="1971" w:author="Rachel McCollin" w:date="2012-11-22T12:09:00Z"/>
        </w:numPr>
      </w:pPr>
      <w:r>
        <w:t>The end result looks like the following:</w:t>
      </w:r>
    </w:p>
    <w:p w:rsidR="00B30C77" w:rsidRDefault="00EA4544">
      <w:pPr>
        <w:pStyle w:val="FigurePACKT"/>
        <w:pPrChange w:id="1972" w:author="Rachel McCollin" w:date="2012-11-22T12:10:00Z">
          <w:pPr>
            <w:pStyle w:val="Standard"/>
          </w:pPr>
        </w:pPrChange>
      </w:pPr>
      <w:r>
        <w:rPr>
          <w:noProof/>
          <w:lang w:val="en-US"/>
        </w:rPr>
        <w:drawing>
          <wp:inline distT="0" distB="0" distL="0" distR="0">
            <wp:extent cx="2020570" cy="2967990"/>
            <wp:effectExtent l="25400" t="0" r="1143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12"/>
                    <pic:cNvPicPr>
                      <a:picLocks noChangeAspect="1" noChangeArrowheads="1"/>
                    </pic:cNvPicPr>
                  </pic:nvPicPr>
                  <pic:blipFill>
                    <a:blip r:embed="rId15" cstate="print">
                      <a:extLst>
                        <a:ext uri="{28A0092B-C50C-407E-A947-70E740481C1C}">
                          <a14:useLocalDpi xmlns:mo="http://schemas.microsoft.com/office/mac/office/2008/main" xmlns:ve="http://schemas.openxmlformats.org/markup-compatibility/2006" xmlns:mv="urn:schemas-microsoft-com:mac:vml"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2020570" cy="2967990"/>
                    </a:xfrm>
                    <a:prstGeom prst="rect">
                      <a:avLst/>
                    </a:prstGeom>
                    <a:noFill/>
                    <a:ln>
                      <a:noFill/>
                    </a:ln>
                  </pic:spPr>
                </pic:pic>
              </a:graphicData>
            </a:graphic>
          </wp:inline>
        </w:drawing>
      </w:r>
    </w:p>
    <w:p w:rsidR="0067667F" w:rsidRDefault="006F6683">
      <w:pPr>
        <w:pStyle w:val="LayoutInformationPACKT"/>
        <w:tabs>
          <w:tab w:val="left" w:pos="3477"/>
        </w:tabs>
      </w:pPr>
      <w:r>
        <w:t>4224OS-02-08-layout-portrait-tablet.png</w:t>
      </w:r>
    </w:p>
    <w:p w:rsidR="0067667F" w:rsidRDefault="006F6683">
      <w:pPr>
        <w:pStyle w:val="Heading2"/>
      </w:pPr>
      <w:r>
        <w:t xml:space="preserve">Setting up the </w:t>
      </w:r>
      <w:del w:id="1973" w:author="Rachel McCollin" w:date="2012-11-22T12:10:00Z">
        <w:r w:rsidDel="00067B94">
          <w:delText xml:space="preserve">phone </w:delText>
        </w:r>
      </w:del>
      <w:ins w:id="1974" w:author="Rachel McCollin" w:date="2012-11-22T12:10:00Z">
        <w:r w:rsidR="00067B94">
          <w:t xml:space="preserve">small screen </w:t>
        </w:r>
      </w:ins>
      <w:r>
        <w:t>view</w:t>
      </w:r>
    </w:p>
    <w:p w:rsidR="0067667F" w:rsidRDefault="006F6683">
      <w:pPr>
        <w:pStyle w:val="Standard"/>
      </w:pPr>
      <w:r>
        <w:t xml:space="preserve">We're now ready to set our </w:t>
      </w:r>
      <w:del w:id="1975" w:author="Rachel McCollin" w:date="2012-11-22T12:10:00Z">
        <w:r w:rsidDel="00067B94">
          <w:delText xml:space="preserve">phone </w:delText>
        </w:r>
      </w:del>
      <w:ins w:id="1976" w:author="Rachel McCollin" w:date="2012-11-22T12:10:00Z">
        <w:r w:rsidR="00067B94">
          <w:t xml:space="preserve">small screen </w:t>
        </w:r>
      </w:ins>
      <w:r>
        <w:t>view up</w:t>
      </w:r>
      <w:ins w:id="1977" w:author="Rachel McCollin" w:date="2012-11-22T12:10:00Z">
        <w:r w:rsidR="00067B94">
          <w:t xml:space="preserve">, which will target smartphones and other smaller devices in </w:t>
        </w:r>
      </w:ins>
      <w:ins w:id="1978" w:author="Rachel McCollin" w:date="2012-11-22T14:44:00Z">
        <w:r w:rsidR="00754ECC">
          <w:t>portrait</w:t>
        </w:r>
      </w:ins>
      <w:ins w:id="1979" w:author="Rachel McCollin" w:date="2012-11-22T12:10:00Z">
        <w:r w:rsidR="00067B94">
          <w:t xml:space="preserve"> </w:t>
        </w:r>
      </w:ins>
      <w:ins w:id="1980" w:author="Rachel McCollin" w:date="2012-11-22T12:12:00Z">
        <w:r w:rsidR="00067B94">
          <w:t>orientation</w:t>
        </w:r>
      </w:ins>
      <w:ins w:id="1981" w:author="Rachel McCollin" w:date="2012-11-22T12:10:00Z">
        <w:r w:rsidR="00067B94">
          <w:t>.</w:t>
        </w:r>
      </w:ins>
      <w:del w:id="1982" w:author="Rachel McCollin" w:date="2012-11-22T12:10:00Z">
        <w:r w:rsidDel="00067B94">
          <w:delText>.</w:delText>
        </w:r>
      </w:del>
      <w:r>
        <w:t xml:space="preserve"> </w:t>
      </w:r>
      <w:del w:id="1983" w:author="Rachel McCollin" w:date="2012-11-22T12:10:00Z">
        <w:r w:rsidDel="00067B94">
          <w:delText>Here our @media query will be a little different, only applying to screens (the other queries will affect print layout as well).</w:delText>
        </w:r>
      </w:del>
    </w:p>
    <w:p w:rsidR="0067667F" w:rsidRDefault="006F6683">
      <w:pPr>
        <w:pStyle w:val="TFAPackt"/>
        <w:outlineLvl w:val="9"/>
      </w:pPr>
      <w:r>
        <w:t xml:space="preserve">Time for action: Setting up our </w:t>
      </w:r>
      <w:del w:id="1984" w:author="Rachel McCollin" w:date="2012-11-22T12:10:00Z">
        <w:r w:rsidDel="00067B94">
          <w:delText xml:space="preserve">phone </w:delText>
        </w:r>
      </w:del>
      <w:ins w:id="1985" w:author="Rachel McCollin" w:date="2012-11-22T12:10:00Z">
        <w:r w:rsidR="00067B94">
          <w:t xml:space="preserve">small screen </w:t>
        </w:r>
      </w:ins>
      <w:r>
        <w:t>layout</w:t>
      </w:r>
    </w:p>
    <w:p w:rsidR="00067B94" w:rsidRDefault="00067B94" w:rsidP="00067B94">
      <w:pPr>
        <w:pStyle w:val="Standard"/>
        <w:numPr>
          <w:ins w:id="1986" w:author="Rachel McCollin" w:date="2012-11-22T12:10:00Z"/>
        </w:numPr>
        <w:rPr>
          <w:ins w:id="1987" w:author="Rachel McCollin" w:date="2012-11-22T12:10:00Z"/>
        </w:rPr>
      </w:pPr>
      <w:ins w:id="1988" w:author="Rachel McCollin" w:date="2012-11-22T12:10:00Z">
        <w:r>
          <w:t>Here our media query will be a little different, only applying to screens (the other queries will affect print layout as well).</w:t>
        </w:r>
      </w:ins>
    </w:p>
    <w:p w:rsidR="00B30C77" w:rsidRDefault="006F6683">
      <w:pPr>
        <w:pStyle w:val="NumberedBulletPACKT"/>
        <w:numPr>
          <w:ins w:id="1989" w:author="Rachel McCollin" w:date="2012-11-22T12:11:00Z"/>
        </w:numPr>
        <w:pPrChange w:id="1990" w:author="Rachel McCollin" w:date="2012-11-22T12:11:00Z">
          <w:pPr>
            <w:pStyle w:val="Standard"/>
          </w:pPr>
        </w:pPrChange>
      </w:pPr>
      <w:r>
        <w:t xml:space="preserve">In your final </w:t>
      </w:r>
      <w:del w:id="1991" w:author="Rachel McCollin" w:date="2012-11-22T12:10:00Z">
        <w:r w:rsidDel="00067B94">
          <w:delText>@</w:delText>
        </w:r>
      </w:del>
      <w:r>
        <w:t>media query add the following CSS rules and changes:</w:t>
      </w:r>
    </w:p>
    <w:p w:rsidR="0067667F" w:rsidDel="00284D1B" w:rsidRDefault="006F6683">
      <w:pPr>
        <w:pStyle w:val="CodePACKT"/>
        <w:rPr>
          <w:del w:id="1992" w:author="Rachel McCollin" w:date="2012-11-22T15:47:00Z"/>
        </w:rPr>
      </w:pPr>
      <w:del w:id="1993" w:author="Rachel McCollin" w:date="2012-11-22T15:47:00Z">
        <w:r w:rsidDel="00284D1B">
          <w:delText>...</w:delText>
        </w:r>
      </w:del>
    </w:p>
    <w:p w:rsidR="0067667F" w:rsidRDefault="006F6683">
      <w:pPr>
        <w:pStyle w:val="CodePACKT"/>
      </w:pPr>
      <w:r>
        <w:t>@media only screen and (min-width: 320px) and (max-width: 480px) {</w:t>
      </w:r>
    </w:p>
    <w:p w:rsidR="0067667F" w:rsidDel="00067B94" w:rsidRDefault="006F6683">
      <w:pPr>
        <w:pStyle w:val="CodePACKT"/>
        <w:rPr>
          <w:del w:id="1994" w:author="Rachel McCollin" w:date="2012-11-22T12:11:00Z"/>
        </w:rPr>
      </w:pPr>
      <w:del w:id="1995" w:author="Rachel McCollin" w:date="2012-11-22T12:11:00Z">
        <w:r w:rsidDel="00067B94">
          <w:tab/>
          <w:delText>/*phones*/</w:delText>
        </w:r>
      </w:del>
    </w:p>
    <w:p w:rsidR="00067B94" w:rsidRDefault="006F6683">
      <w:pPr>
        <w:pStyle w:val="CodePACKT"/>
        <w:rPr>
          <w:ins w:id="1996" w:author="Rachel McCollin" w:date="2012-11-22T12:11:00Z"/>
        </w:rPr>
      </w:pPr>
      <w:r>
        <w:tab/>
        <w:t>header{</w:t>
      </w:r>
    </w:p>
    <w:p w:rsidR="00067B94" w:rsidRDefault="00067B94">
      <w:pPr>
        <w:pStyle w:val="CodePACKT"/>
        <w:numPr>
          <w:ins w:id="1997" w:author="Rachel McCollin" w:date="2012-11-22T12:11:00Z"/>
        </w:numPr>
        <w:rPr>
          <w:ins w:id="1998" w:author="Rachel McCollin" w:date="2012-11-22T12:11:00Z"/>
        </w:rPr>
      </w:pPr>
      <w:ins w:id="1999" w:author="Rachel McCollin" w:date="2012-11-22T12:11:00Z">
        <w:r>
          <w:tab/>
        </w:r>
        <w:r>
          <w:tab/>
        </w:r>
      </w:ins>
      <w:r w:rsidR="006F6683">
        <w:t>height: 70px;</w:t>
      </w:r>
    </w:p>
    <w:p w:rsidR="0067667F" w:rsidRDefault="00067B94">
      <w:pPr>
        <w:pStyle w:val="CodePACKT"/>
        <w:numPr>
          <w:ins w:id="2000" w:author="Rachel McCollin" w:date="2012-11-22T12:11:00Z"/>
        </w:numPr>
      </w:pPr>
      <w:ins w:id="2001" w:author="Rachel McCollin" w:date="2012-11-22T12:11:00Z">
        <w:r>
          <w:tab/>
        </w:r>
      </w:ins>
      <w:r w:rsidR="006F6683">
        <w:t>}</w:t>
      </w:r>
    </w:p>
    <w:p w:rsidR="00067B94" w:rsidRDefault="006F6683">
      <w:pPr>
        <w:pStyle w:val="CodePACKT"/>
        <w:rPr>
          <w:ins w:id="2002" w:author="Rachel McCollin" w:date="2012-11-22T12:11:00Z"/>
        </w:rPr>
      </w:pPr>
      <w:r>
        <w:tab/>
        <w:t>#mainNav{</w:t>
      </w:r>
    </w:p>
    <w:p w:rsidR="00067B94" w:rsidRDefault="00067B94">
      <w:pPr>
        <w:pStyle w:val="CodePACKT"/>
        <w:numPr>
          <w:ins w:id="2003" w:author="Rachel McCollin" w:date="2012-11-22T12:11:00Z"/>
        </w:numPr>
        <w:rPr>
          <w:ins w:id="2004" w:author="Rachel McCollin" w:date="2012-11-22T12:11:00Z"/>
        </w:rPr>
      </w:pPr>
      <w:ins w:id="2005" w:author="Rachel McCollin" w:date="2012-11-22T12:11:00Z">
        <w:r>
          <w:tab/>
        </w:r>
        <w:r>
          <w:tab/>
        </w:r>
      </w:ins>
      <w:r w:rsidR="006F6683">
        <w:t xml:space="preserve">top:70px; </w:t>
      </w:r>
    </w:p>
    <w:p w:rsidR="00067B94" w:rsidRDefault="00067B94">
      <w:pPr>
        <w:pStyle w:val="CodePACKT"/>
        <w:numPr>
          <w:ins w:id="2006" w:author="Rachel McCollin" w:date="2012-11-22T12:11:00Z"/>
        </w:numPr>
        <w:rPr>
          <w:ins w:id="2007" w:author="Rachel McCollin" w:date="2012-11-22T12:11:00Z"/>
        </w:rPr>
      </w:pPr>
      <w:ins w:id="2008" w:author="Rachel McCollin" w:date="2012-11-22T12:11:00Z">
        <w:r>
          <w:tab/>
        </w:r>
        <w:r>
          <w:tab/>
        </w:r>
      </w:ins>
      <w:r w:rsidR="006F6683">
        <w:t>width: 220px;</w:t>
      </w:r>
    </w:p>
    <w:p w:rsidR="0067667F" w:rsidRDefault="00067B94">
      <w:pPr>
        <w:pStyle w:val="CodePACKT"/>
        <w:numPr>
          <w:ins w:id="2009" w:author="Rachel McCollin" w:date="2012-11-22T12:11:00Z"/>
        </w:numPr>
      </w:pPr>
      <w:ins w:id="2010" w:author="Rachel McCollin" w:date="2012-11-22T12:11:00Z">
        <w:r>
          <w:tab/>
        </w:r>
      </w:ins>
      <w:r w:rsidR="006F6683">
        <w:t>}</w:t>
      </w:r>
    </w:p>
    <w:p w:rsidR="00067B94" w:rsidRDefault="006F6683">
      <w:pPr>
        <w:pStyle w:val="CodePACKT"/>
        <w:rPr>
          <w:ins w:id="2011" w:author="Rachel McCollin" w:date="2012-11-22T12:11:00Z"/>
        </w:rPr>
      </w:pPr>
      <w:r>
        <w:tab/>
        <w:t>#mainNav li{</w:t>
      </w:r>
    </w:p>
    <w:p w:rsidR="00067B94" w:rsidRDefault="00067B94">
      <w:pPr>
        <w:pStyle w:val="CodePACKT"/>
        <w:numPr>
          <w:ins w:id="2012" w:author="Rachel McCollin" w:date="2012-11-22T12:11:00Z"/>
        </w:numPr>
        <w:rPr>
          <w:ins w:id="2013" w:author="Rachel McCollin" w:date="2012-11-22T12:11:00Z"/>
        </w:rPr>
      </w:pPr>
      <w:ins w:id="2014" w:author="Rachel McCollin" w:date="2012-11-22T12:11:00Z">
        <w:r>
          <w:tab/>
        </w:r>
        <w:r>
          <w:tab/>
        </w:r>
      </w:ins>
      <w:r w:rsidR="006F6683">
        <w:t>float:none;</w:t>
      </w:r>
    </w:p>
    <w:p w:rsidR="00067B94" w:rsidRDefault="00067B94">
      <w:pPr>
        <w:pStyle w:val="CodePACKT"/>
        <w:numPr>
          <w:ins w:id="2015" w:author="Rachel McCollin" w:date="2012-11-22T12:11:00Z"/>
        </w:numPr>
        <w:rPr>
          <w:ins w:id="2016" w:author="Rachel McCollin" w:date="2012-11-22T12:11:00Z"/>
        </w:rPr>
      </w:pPr>
      <w:ins w:id="2017" w:author="Rachel McCollin" w:date="2012-11-22T12:11:00Z">
        <w:r>
          <w:tab/>
        </w:r>
        <w:r>
          <w:tab/>
        </w:r>
      </w:ins>
      <w:r w:rsidR="006F6683">
        <w:t>clear:both;</w:t>
      </w:r>
    </w:p>
    <w:p w:rsidR="0067667F" w:rsidRDefault="00067B94">
      <w:pPr>
        <w:pStyle w:val="CodePACKT"/>
        <w:numPr>
          <w:ins w:id="2018" w:author="Rachel McCollin" w:date="2012-11-22T12:11:00Z"/>
        </w:numPr>
      </w:pPr>
      <w:ins w:id="2019" w:author="Rachel McCollin" w:date="2012-11-22T12:11:00Z">
        <w:r>
          <w:tab/>
        </w:r>
      </w:ins>
      <w:r w:rsidR="006F6683">
        <w:t>}</w:t>
      </w:r>
    </w:p>
    <w:p w:rsidR="00067B94" w:rsidRDefault="006F6683">
      <w:pPr>
        <w:pStyle w:val="CodePACKT"/>
        <w:rPr>
          <w:ins w:id="2020" w:author="Rachel McCollin" w:date="2012-11-22T12:11:00Z"/>
        </w:rPr>
      </w:pPr>
      <w:r>
        <w:tab/>
        <w:t>#mainNav li a{</w:t>
      </w:r>
    </w:p>
    <w:p w:rsidR="00067B94" w:rsidRDefault="00067B94">
      <w:pPr>
        <w:pStyle w:val="CodePACKT"/>
        <w:numPr>
          <w:ins w:id="2021" w:author="Rachel McCollin" w:date="2012-11-22T12:11:00Z"/>
        </w:numPr>
        <w:rPr>
          <w:ins w:id="2022" w:author="Rachel McCollin" w:date="2012-11-22T12:11:00Z"/>
        </w:rPr>
      </w:pPr>
      <w:ins w:id="2023" w:author="Rachel McCollin" w:date="2012-11-22T12:11:00Z">
        <w:r>
          <w:tab/>
        </w:r>
        <w:r>
          <w:tab/>
        </w:r>
      </w:ins>
      <w:r w:rsidR="006F6683">
        <w:t xml:space="preserve">font-size: 100%; </w:t>
      </w:r>
    </w:p>
    <w:p w:rsidR="00067B94" w:rsidRDefault="00067B94">
      <w:pPr>
        <w:pStyle w:val="CodePACKT"/>
        <w:numPr>
          <w:ins w:id="2024" w:author="Rachel McCollin" w:date="2012-11-22T12:11:00Z"/>
        </w:numPr>
        <w:rPr>
          <w:ins w:id="2025" w:author="Rachel McCollin" w:date="2012-11-22T12:11:00Z"/>
        </w:rPr>
      </w:pPr>
      <w:ins w:id="2026" w:author="Rachel McCollin" w:date="2012-11-22T12:11:00Z">
        <w:r>
          <w:tab/>
        </w:r>
        <w:r>
          <w:tab/>
        </w:r>
      </w:ins>
      <w:r w:rsidR="006F6683">
        <w:t>padding: 10px</w:t>
      </w:r>
    </w:p>
    <w:p w:rsidR="0067667F" w:rsidDel="00067B94" w:rsidRDefault="00067B94">
      <w:pPr>
        <w:pStyle w:val="CodePACKT"/>
        <w:numPr>
          <w:ins w:id="2027" w:author="Rachel McCollin" w:date="2012-11-22T12:11:00Z"/>
        </w:numPr>
        <w:rPr>
          <w:del w:id="2028" w:author="Rachel McCollin" w:date="2012-11-22T12:11:00Z"/>
        </w:rPr>
      </w:pPr>
      <w:ins w:id="2029" w:author="Rachel McCollin" w:date="2012-11-22T12:11:00Z">
        <w:r>
          <w:tab/>
        </w:r>
      </w:ins>
      <w:r w:rsidR="006F6683">
        <w:t>}</w:t>
      </w:r>
    </w:p>
    <w:p w:rsidR="0067667F" w:rsidRDefault="006F6683">
      <w:pPr>
        <w:pStyle w:val="CodePACKT"/>
        <w:numPr>
          <w:ins w:id="2030" w:author="Unknown"/>
        </w:numPr>
      </w:pPr>
      <w:del w:id="2031" w:author="Rachel McCollin" w:date="2012-11-22T12:11:00Z">
        <w:r w:rsidDel="00067B94">
          <w:tab/>
        </w:r>
      </w:del>
    </w:p>
    <w:p w:rsidR="00067B94" w:rsidRDefault="006F6683">
      <w:pPr>
        <w:pStyle w:val="CodePACKT"/>
        <w:rPr>
          <w:ins w:id="2032" w:author="Rachel McCollin" w:date="2012-11-22T12:11:00Z"/>
        </w:rPr>
      </w:pPr>
      <w:r>
        <w:tab/>
        <w:t>.home article.post h2{</w:t>
      </w:r>
    </w:p>
    <w:p w:rsidR="00067B94" w:rsidRDefault="00067B94">
      <w:pPr>
        <w:pStyle w:val="CodePACKT"/>
        <w:numPr>
          <w:ins w:id="2033" w:author="Rachel McCollin" w:date="2012-11-22T12:11:00Z"/>
        </w:numPr>
        <w:rPr>
          <w:ins w:id="2034" w:author="Rachel McCollin" w:date="2012-11-22T12:11:00Z"/>
        </w:rPr>
      </w:pPr>
      <w:ins w:id="2035" w:author="Rachel McCollin" w:date="2012-11-22T12:11:00Z">
        <w:r>
          <w:tab/>
        </w:r>
        <w:r>
          <w:tab/>
        </w:r>
      </w:ins>
      <w:r w:rsidR="006F6683">
        <w:t xml:space="preserve">font-size: 120%; </w:t>
      </w:r>
    </w:p>
    <w:p w:rsidR="00067B94" w:rsidRDefault="00067B94">
      <w:pPr>
        <w:pStyle w:val="CodePACKT"/>
        <w:numPr>
          <w:ins w:id="2036" w:author="Rachel McCollin" w:date="2012-11-22T12:11:00Z"/>
        </w:numPr>
        <w:rPr>
          <w:ins w:id="2037" w:author="Rachel McCollin" w:date="2012-11-22T12:11:00Z"/>
        </w:rPr>
      </w:pPr>
      <w:ins w:id="2038" w:author="Rachel McCollin" w:date="2012-11-22T12:11:00Z">
        <w:r>
          <w:tab/>
        </w:r>
        <w:r>
          <w:tab/>
        </w:r>
      </w:ins>
      <w:r w:rsidR="006F6683">
        <w:t xml:space="preserve">margin-bottom: 10px; </w:t>
      </w:r>
    </w:p>
    <w:p w:rsidR="00067B94" w:rsidRDefault="00067B94">
      <w:pPr>
        <w:pStyle w:val="CodePACKT"/>
        <w:numPr>
          <w:ins w:id="2039" w:author="Rachel McCollin" w:date="2012-11-22T12:11:00Z"/>
        </w:numPr>
        <w:rPr>
          <w:ins w:id="2040" w:author="Rachel McCollin" w:date="2012-11-22T12:11:00Z"/>
        </w:rPr>
      </w:pPr>
      <w:ins w:id="2041" w:author="Rachel McCollin" w:date="2012-11-22T12:11:00Z">
        <w:r>
          <w:tab/>
        </w:r>
        <w:r>
          <w:tab/>
        </w:r>
      </w:ins>
      <w:r w:rsidR="006F6683">
        <w:t>padding-left: 50px;</w:t>
      </w:r>
    </w:p>
    <w:p w:rsidR="0067667F" w:rsidRDefault="00067B94">
      <w:pPr>
        <w:pStyle w:val="CodePACKT"/>
        <w:numPr>
          <w:ins w:id="2042" w:author="Rachel McCollin" w:date="2012-11-22T12:11:00Z"/>
        </w:numPr>
      </w:pPr>
      <w:ins w:id="2043" w:author="Rachel McCollin" w:date="2012-11-22T12:11:00Z">
        <w:r>
          <w:tab/>
        </w:r>
      </w:ins>
      <w:r w:rsidR="006F6683">
        <w:t>}</w:t>
      </w:r>
    </w:p>
    <w:p w:rsidR="00067B94" w:rsidRDefault="006F6683">
      <w:pPr>
        <w:pStyle w:val="CodePACKT"/>
        <w:rPr>
          <w:ins w:id="2044" w:author="Rachel McCollin" w:date="2012-11-22T12:11:00Z"/>
        </w:rPr>
      </w:pPr>
      <w:r>
        <w:tab/>
        <w:t>.home article.post .entry-content,article.post .entry-meta, art</w:t>
      </w:r>
      <w:r>
        <w:t>i</w:t>
      </w:r>
      <w:r>
        <w:t>cle.post a.more{</w:t>
      </w:r>
    </w:p>
    <w:p w:rsidR="00067B94" w:rsidRDefault="00067B94">
      <w:pPr>
        <w:pStyle w:val="CodePACKT"/>
        <w:numPr>
          <w:ins w:id="2045" w:author="Rachel McCollin" w:date="2012-11-22T12:11:00Z"/>
        </w:numPr>
        <w:rPr>
          <w:ins w:id="2046" w:author="Rachel McCollin" w:date="2012-11-22T12:11:00Z"/>
        </w:rPr>
      </w:pPr>
      <w:ins w:id="2047" w:author="Rachel McCollin" w:date="2012-11-22T12:11:00Z">
        <w:r>
          <w:tab/>
        </w:r>
        <w:r>
          <w:tab/>
        </w:r>
      </w:ins>
      <w:r w:rsidR="006F6683">
        <w:t>display:none;</w:t>
      </w:r>
    </w:p>
    <w:p w:rsidR="0067667F" w:rsidRDefault="00067B94">
      <w:pPr>
        <w:pStyle w:val="CodePACKT"/>
        <w:numPr>
          <w:ins w:id="2048" w:author="Rachel McCollin" w:date="2012-11-22T12:11:00Z"/>
        </w:numPr>
      </w:pPr>
      <w:ins w:id="2049" w:author="Rachel McCollin" w:date="2012-11-22T12:11:00Z">
        <w:r>
          <w:tab/>
        </w:r>
      </w:ins>
      <w:r w:rsidR="006F6683">
        <w:t>}</w:t>
      </w:r>
    </w:p>
    <w:p w:rsidR="00067B94" w:rsidRDefault="006F6683">
      <w:pPr>
        <w:pStyle w:val="CodePACKT"/>
        <w:rPr>
          <w:ins w:id="2050" w:author="Rachel McCollin" w:date="2012-11-22T12:12:00Z"/>
        </w:rPr>
      </w:pPr>
      <w:r>
        <w:tab/>
        <w:t>.home article.post a.comments{</w:t>
      </w:r>
    </w:p>
    <w:p w:rsidR="00067B94" w:rsidRDefault="00067B94">
      <w:pPr>
        <w:pStyle w:val="CodePACKT"/>
        <w:numPr>
          <w:ins w:id="2051" w:author="Rachel McCollin" w:date="2012-11-22T12:12:00Z"/>
        </w:numPr>
        <w:rPr>
          <w:ins w:id="2052" w:author="Rachel McCollin" w:date="2012-11-22T12:12:00Z"/>
        </w:rPr>
      </w:pPr>
      <w:ins w:id="2053" w:author="Rachel McCollin" w:date="2012-11-22T12:12:00Z">
        <w:r>
          <w:tab/>
        </w:r>
        <w:r>
          <w:tab/>
        </w:r>
      </w:ins>
      <w:r w:rsidR="006F6683">
        <w:t xml:space="preserve">position:absolute; </w:t>
      </w:r>
    </w:p>
    <w:p w:rsidR="00067B94" w:rsidRDefault="00067B94">
      <w:pPr>
        <w:pStyle w:val="CodePACKT"/>
        <w:numPr>
          <w:ins w:id="2054" w:author="Rachel McCollin" w:date="2012-11-22T12:12:00Z"/>
        </w:numPr>
        <w:rPr>
          <w:ins w:id="2055" w:author="Rachel McCollin" w:date="2012-11-22T12:12:00Z"/>
        </w:rPr>
      </w:pPr>
      <w:ins w:id="2056" w:author="Rachel McCollin" w:date="2012-11-22T12:12:00Z">
        <w:r>
          <w:tab/>
        </w:r>
        <w:r>
          <w:tab/>
        </w:r>
      </w:ins>
      <w:r w:rsidR="006F6683">
        <w:t>margin-top: -55px;</w:t>
      </w:r>
    </w:p>
    <w:p w:rsidR="0067667F" w:rsidDel="00067B94" w:rsidRDefault="00067B94">
      <w:pPr>
        <w:pStyle w:val="CodePACKT"/>
        <w:numPr>
          <w:ins w:id="2057" w:author="Rachel McCollin" w:date="2012-11-22T12:12:00Z"/>
        </w:numPr>
        <w:rPr>
          <w:del w:id="2058" w:author="Rachel McCollin" w:date="2012-11-22T12:12:00Z"/>
        </w:rPr>
      </w:pPr>
      <w:ins w:id="2059" w:author="Rachel McCollin" w:date="2012-11-22T12:12:00Z">
        <w:r>
          <w:tab/>
        </w:r>
      </w:ins>
      <w:r w:rsidR="006F6683">
        <w:t>}</w:t>
      </w:r>
    </w:p>
    <w:p w:rsidR="0067667F" w:rsidRDefault="006F6683">
      <w:pPr>
        <w:pStyle w:val="CodePACKT"/>
        <w:numPr>
          <w:ins w:id="2060" w:author="Unknown"/>
        </w:numPr>
      </w:pPr>
      <w:del w:id="2061" w:author="Rachel McCollin" w:date="2012-11-22T12:12:00Z">
        <w:r w:rsidDel="00067B94">
          <w:tab/>
        </w:r>
      </w:del>
    </w:p>
    <w:p w:rsidR="00067B94" w:rsidRDefault="006F6683">
      <w:pPr>
        <w:pStyle w:val="CodePACKT"/>
        <w:rPr>
          <w:ins w:id="2062" w:author="Rachel McCollin" w:date="2012-11-22T12:12:00Z"/>
        </w:rPr>
      </w:pPr>
      <w:r>
        <w:tab/>
      </w:r>
      <w:del w:id="2063" w:author="Rachel McCollin" w:date="2012-11-22T12:17:00Z">
        <w:r w:rsidDel="00D61F21">
          <w:delText xml:space="preserve">.home </w:delText>
        </w:r>
      </w:del>
      <w:r>
        <w:t>.content.left.two-thirds{</w:t>
      </w:r>
    </w:p>
    <w:p w:rsidR="00067B94" w:rsidRDefault="00067B94">
      <w:pPr>
        <w:pStyle w:val="CodePACKT"/>
        <w:numPr>
          <w:ins w:id="2064" w:author="Rachel McCollin" w:date="2012-11-22T12:12:00Z"/>
        </w:numPr>
        <w:rPr>
          <w:ins w:id="2065" w:author="Rachel McCollin" w:date="2012-11-22T12:12:00Z"/>
        </w:rPr>
      </w:pPr>
      <w:ins w:id="2066" w:author="Rachel McCollin" w:date="2012-11-22T12:12:00Z">
        <w:r>
          <w:tab/>
        </w:r>
        <w:r>
          <w:tab/>
        </w:r>
      </w:ins>
      <w:r w:rsidR="006F6683">
        <w:t>margin-top:150px;</w:t>
      </w:r>
    </w:p>
    <w:p w:rsidR="0067667F" w:rsidDel="00067B94" w:rsidRDefault="00067B94">
      <w:pPr>
        <w:pStyle w:val="CodePACKT"/>
        <w:numPr>
          <w:ins w:id="2067" w:author="Rachel McCollin" w:date="2012-11-22T12:12:00Z"/>
        </w:numPr>
        <w:rPr>
          <w:del w:id="2068" w:author="Rachel McCollin" w:date="2012-11-22T12:12:00Z"/>
        </w:rPr>
      </w:pPr>
      <w:ins w:id="2069" w:author="Rachel McCollin" w:date="2012-11-22T12:12:00Z">
        <w:r>
          <w:tab/>
        </w:r>
      </w:ins>
      <w:r w:rsidR="006F6683">
        <w:t>}</w:t>
      </w:r>
    </w:p>
    <w:p w:rsidR="0067667F" w:rsidRDefault="006F6683">
      <w:pPr>
        <w:pStyle w:val="CodePACKT"/>
        <w:numPr>
          <w:ins w:id="2070" w:author="Unknown"/>
        </w:numPr>
      </w:pPr>
      <w:del w:id="2071" w:author="Rachel McCollin" w:date="2012-11-22T12:12:00Z">
        <w:r w:rsidDel="00067B94">
          <w:tab/>
        </w:r>
      </w:del>
    </w:p>
    <w:p w:rsidR="00067B94" w:rsidRDefault="006F6683">
      <w:pPr>
        <w:pStyle w:val="CodePACKT"/>
        <w:rPr>
          <w:ins w:id="2072" w:author="Rachel McCollin" w:date="2012-11-22T12:12:00Z"/>
        </w:rPr>
      </w:pPr>
      <w:r>
        <w:tab/>
        <w:t>.soc {</w:t>
      </w:r>
    </w:p>
    <w:p w:rsidR="00067B94" w:rsidRDefault="00067B94">
      <w:pPr>
        <w:pStyle w:val="CodePACKT"/>
        <w:numPr>
          <w:ins w:id="2073" w:author="Rachel McCollin" w:date="2012-11-22T12:12:00Z"/>
        </w:numPr>
        <w:rPr>
          <w:ins w:id="2074" w:author="Rachel McCollin" w:date="2012-11-22T12:12:00Z"/>
        </w:rPr>
      </w:pPr>
      <w:ins w:id="2075" w:author="Rachel McCollin" w:date="2012-11-22T12:12:00Z">
        <w:r>
          <w:tab/>
        </w:r>
        <w:r>
          <w:tab/>
        </w:r>
      </w:ins>
      <w:r w:rsidR="006F6683">
        <w:t>text-indent: -5000em;</w:t>
      </w:r>
    </w:p>
    <w:p w:rsidR="0067667F" w:rsidRDefault="00067B94">
      <w:pPr>
        <w:pStyle w:val="CodePACKT"/>
        <w:numPr>
          <w:ins w:id="2076" w:author="Rachel McCollin" w:date="2012-11-22T12:12:00Z"/>
        </w:numPr>
      </w:pPr>
      <w:ins w:id="2077" w:author="Rachel McCollin" w:date="2012-11-22T12:12:00Z">
        <w:r>
          <w:tab/>
        </w:r>
      </w:ins>
      <w:r w:rsidR="006F6683">
        <w:t>}</w:t>
      </w:r>
    </w:p>
    <w:p w:rsidR="0067667F" w:rsidRDefault="006F6683">
      <w:pPr>
        <w:pStyle w:val="CodePACKT"/>
        <w:rPr>
          <w:ins w:id="2078" w:author="Rachel McCollin" w:date="2012-11-22T12:12:00Z"/>
        </w:rPr>
      </w:pPr>
      <w:r>
        <w:t>}</w:t>
      </w:r>
    </w:p>
    <w:p w:rsidR="00B30C77" w:rsidRDefault="00067B94">
      <w:pPr>
        <w:pStyle w:val="NumberedBulletPACKT"/>
        <w:numPr>
          <w:ins w:id="2079" w:author="Rachel McCollin" w:date="2012-11-22T12:12:00Z"/>
        </w:numPr>
        <w:pPrChange w:id="2080" w:author="Rachel McCollin" w:date="2012-11-22T12:12:00Z">
          <w:pPr>
            <w:pStyle w:val="CodePACKT"/>
          </w:pPr>
        </w:pPrChange>
      </w:pPr>
      <w:ins w:id="2081" w:author="Rachel McCollin" w:date="2012-11-22T12:12:00Z">
        <w:r>
          <w:t>Save your styl</w:t>
        </w:r>
      </w:ins>
      <w:ins w:id="2082" w:author="Rachel McCollin" w:date="2012-11-22T12:13:00Z">
        <w:r>
          <w:t>e</w:t>
        </w:r>
      </w:ins>
      <w:ins w:id="2083" w:author="Rachel McCollin" w:date="2012-11-22T12:12:00Z">
        <w:r>
          <w:t>sheet.</w:t>
        </w:r>
      </w:ins>
    </w:p>
    <w:p w:rsidR="00B30C77" w:rsidRDefault="006F6683">
      <w:pPr>
        <w:pStyle w:val="CodePACKT"/>
        <w:tabs>
          <w:tab w:val="left" w:pos="1387"/>
        </w:tabs>
        <w:rPr>
          <w:del w:id="2084" w:author="Rachel McCollin" w:date="2012-11-22T12:12:00Z"/>
        </w:rPr>
        <w:pPrChange w:id="2085" w:author="Rachel McCollin" w:date="2012-11-22T12:12:00Z">
          <w:pPr>
            <w:pStyle w:val="CodePACKT"/>
          </w:pPr>
        </w:pPrChange>
      </w:pPr>
      <w:del w:id="2086" w:author="Rachel McCollin" w:date="2012-11-22T12:12:00Z">
        <w:r w:rsidDel="00067B94">
          <w:delText>...</w:delText>
        </w:r>
      </w:del>
    </w:p>
    <w:p w:rsidR="0067667F" w:rsidRDefault="006F6683">
      <w:pPr>
        <w:pStyle w:val="WJHPackt"/>
        <w:outlineLvl w:val="9"/>
      </w:pPr>
      <w:r>
        <w:t>What just happened</w:t>
      </w:r>
      <w:ins w:id="2087" w:author="Rachel McCollin" w:date="2012-11-22T12:13:00Z">
        <w:r w:rsidR="00067B94">
          <w:t>?</w:t>
        </w:r>
      </w:ins>
    </w:p>
    <w:p w:rsidR="00D61F21" w:rsidRDefault="00D61F21">
      <w:pPr>
        <w:pStyle w:val="Standard"/>
        <w:numPr>
          <w:ins w:id="2088" w:author="Rachel McCollin" w:date="2012-11-22T12:15:00Z"/>
        </w:numPr>
        <w:rPr>
          <w:ins w:id="2089" w:author="Rachel McCollin" w:date="2012-11-22T12:15:00Z"/>
        </w:rPr>
      </w:pPr>
      <w:ins w:id="2090" w:author="Rachel McCollin" w:date="2012-11-22T12:15:00Z">
        <w:r>
          <w:t xml:space="preserve">We’ve added some styling to </w:t>
        </w:r>
      </w:ins>
      <w:ins w:id="2091" w:author="Rachel McCollin" w:date="2012-11-22T15:47:00Z">
        <w:r w:rsidR="00284D1B">
          <w:t>improve the layout</w:t>
        </w:r>
      </w:ins>
      <w:ins w:id="2092" w:author="Rachel McCollin" w:date="2012-11-22T12:15:00Z">
        <w:r>
          <w:t xml:space="preserve"> on small screens. In </w:t>
        </w:r>
      </w:ins>
      <w:ins w:id="2093" w:author="Rachel McCollin" w:date="2012-11-22T12:16:00Z">
        <w:r>
          <w:t>particular</w:t>
        </w:r>
      </w:ins>
      <w:ins w:id="2094" w:author="Rachel McCollin" w:date="2012-11-22T12:15:00Z">
        <w:r>
          <w:t>:</w:t>
        </w:r>
      </w:ins>
    </w:p>
    <w:p w:rsidR="00B30C77" w:rsidRDefault="006F6683">
      <w:pPr>
        <w:pStyle w:val="BulletPACKT"/>
        <w:numPr>
          <w:ins w:id="2095" w:author="Rachel McCollin" w:date="2012-11-22T12:18:00Z"/>
        </w:numPr>
        <w:rPr>
          <w:ins w:id="2096" w:author="Rachel McCollin" w:date="2012-11-22T12:16:00Z"/>
        </w:rPr>
        <w:pPrChange w:id="2097" w:author="Rachel McCollin" w:date="2012-11-22T12:18:00Z">
          <w:pPr>
            <w:pStyle w:val="Standard"/>
          </w:pPr>
        </w:pPrChange>
      </w:pPr>
      <w:del w:id="2098" w:author="Rachel McCollin" w:date="2012-11-22T12:16:00Z">
        <w:r w:rsidDel="00D61F21">
          <w:delText>Here, we</w:delText>
        </w:r>
      </w:del>
      <w:ins w:id="2099" w:author="Rachel McCollin" w:date="2012-11-22T12:16:00Z">
        <w:r w:rsidR="00D61F21">
          <w:t>We</w:t>
        </w:r>
      </w:ins>
      <w:r>
        <w:t xml:space="preserve"> shorten</w:t>
      </w:r>
      <w:ins w:id="2100" w:author="Rachel McCollin" w:date="2012-11-22T12:16:00Z">
        <w:r w:rsidR="00D61F21">
          <w:t>ed</w:t>
        </w:r>
      </w:ins>
      <w:r>
        <w:t xml:space="preserve"> up our header even more and tighten</w:t>
      </w:r>
      <w:ins w:id="2101" w:author="Rachel McCollin" w:date="2012-11-22T12:16:00Z">
        <w:r w:rsidR="00D61F21">
          <w:t>ed</w:t>
        </w:r>
      </w:ins>
      <w:r>
        <w:t xml:space="preserve"> up the width of our </w:t>
      </w:r>
      <w:r w:rsidRPr="00724E85">
        <w:rPr>
          <w:rStyle w:val="CodeInTextPACKT"/>
          <w:rPrChange w:id="2102" w:author="Rachel McCollin" w:date="2012-11-22T14:58:00Z">
            <w:rPr/>
          </w:rPrChange>
        </w:rPr>
        <w:t>#mainNav</w:t>
      </w:r>
      <w:del w:id="2103" w:author="Rachel McCollin" w:date="2012-11-22T15:47:00Z">
        <w:r w:rsidRPr="00724E85" w:rsidDel="00284D1B">
          <w:rPr>
            <w:rStyle w:val="CodeInTextPACKT"/>
            <w:rPrChange w:id="2104" w:author="Rachel McCollin" w:date="2012-11-22T14:58:00Z">
              <w:rPr/>
            </w:rPrChange>
          </w:rPr>
          <w:delText>igation</w:delText>
        </w:r>
      </w:del>
      <w:r>
        <w:t xml:space="preserve">. </w:t>
      </w:r>
    </w:p>
    <w:p w:rsidR="00B30C77" w:rsidRDefault="006F6683">
      <w:pPr>
        <w:pStyle w:val="BulletPACKT"/>
        <w:numPr>
          <w:ins w:id="2105" w:author="Rachel McCollin" w:date="2012-11-22T12:18:00Z"/>
        </w:numPr>
        <w:rPr>
          <w:ins w:id="2106" w:author="Rachel McCollin" w:date="2012-11-22T12:16:00Z"/>
        </w:rPr>
        <w:pPrChange w:id="2107" w:author="Rachel McCollin" w:date="2012-11-22T12:18:00Z">
          <w:pPr>
            <w:pStyle w:val="Standard"/>
          </w:pPr>
        </w:pPrChange>
      </w:pPr>
      <w:del w:id="2108" w:author="Rachel McCollin" w:date="2012-11-22T12:16:00Z">
        <w:r w:rsidDel="00D61F21">
          <w:delText>We also bring down various font sizes further</w:delText>
        </w:r>
      </w:del>
      <w:ins w:id="2109" w:author="Rachel McCollin" w:date="2012-11-22T12:16:00Z">
        <w:r w:rsidR="00D61F21">
          <w:t>We reduced font sizes</w:t>
        </w:r>
      </w:ins>
      <w:r>
        <w:t xml:space="preserve"> in our </w:t>
      </w:r>
      <w:r w:rsidRPr="00724E85">
        <w:rPr>
          <w:rStyle w:val="CodeInTextPACKT"/>
          <w:rPrChange w:id="2110" w:author="Rachel McCollin" w:date="2012-11-22T14:58:00Z">
            <w:rPr/>
          </w:rPrChange>
        </w:rPr>
        <w:t>#mainNav</w:t>
      </w:r>
      <w:del w:id="2111" w:author="Rachel McCollin" w:date="2012-11-22T15:47:00Z">
        <w:r w:rsidRPr="00724E85" w:rsidDel="00284D1B">
          <w:rPr>
            <w:rStyle w:val="CodeInTextPACKT"/>
            <w:rPrChange w:id="2112" w:author="Rachel McCollin" w:date="2012-11-22T14:58:00Z">
              <w:rPr/>
            </w:rPrChange>
          </w:rPr>
          <w:delText>igation</w:delText>
        </w:r>
      </w:del>
      <w:r>
        <w:t xml:space="preserve"> and titles. </w:t>
      </w:r>
    </w:p>
    <w:p w:rsidR="00B30C77" w:rsidRDefault="006F6683">
      <w:pPr>
        <w:pStyle w:val="BulletPACKT"/>
        <w:numPr>
          <w:ins w:id="2113" w:author="Rachel McCollin" w:date="2012-11-22T12:18:00Z"/>
        </w:numPr>
        <w:rPr>
          <w:ins w:id="2114" w:author="Rachel McCollin" w:date="2012-11-22T12:17:00Z"/>
        </w:rPr>
        <w:pPrChange w:id="2115" w:author="Rachel McCollin" w:date="2012-11-22T12:18:00Z">
          <w:pPr>
            <w:pStyle w:val="Standard"/>
          </w:pPr>
        </w:pPrChange>
      </w:pPr>
      <w:del w:id="2116" w:author="Rachel McCollin" w:date="2012-11-22T12:16:00Z">
        <w:r w:rsidDel="00D61F21">
          <w:delText>We also bring up</w:delText>
        </w:r>
      </w:del>
      <w:ins w:id="2117" w:author="Rachel McCollin" w:date="2012-11-22T12:16:00Z">
        <w:r w:rsidR="00D61F21">
          <w:t xml:space="preserve">We </w:t>
        </w:r>
      </w:ins>
      <w:ins w:id="2118" w:author="Rachel McCollin" w:date="2012-11-22T12:17:00Z">
        <w:r w:rsidR="00D61F21">
          <w:t>reduced</w:t>
        </w:r>
      </w:ins>
      <w:r>
        <w:t xml:space="preserve"> the margin-top of our </w:t>
      </w:r>
      <w:r w:rsidR="00AA060C" w:rsidRPr="00AA060C">
        <w:rPr>
          <w:rStyle w:val="CodeInTextPACKT"/>
          <w:rPrChange w:id="2119" w:author="Unnati" w:date="2012-05-09T10:09:00Z">
            <w:rPr>
              <w:b/>
              <w:sz w:val="16"/>
              <w:szCs w:val="16"/>
            </w:rPr>
          </w:rPrChange>
        </w:rPr>
        <w:t>.content</w:t>
      </w:r>
      <w:r>
        <w:t xml:space="preserve"> div</w:t>
      </w:r>
      <w:del w:id="2120" w:author="Rachel McCollin" w:date="2012-11-22T12:17:00Z">
        <w:r w:rsidDel="00D61F21">
          <w:delText xml:space="preserve"> on the .home page</w:delText>
        </w:r>
      </w:del>
      <w:r>
        <w:t xml:space="preserve">. </w:t>
      </w:r>
    </w:p>
    <w:p w:rsidR="0067667F" w:rsidRDefault="006F6683">
      <w:pPr>
        <w:pStyle w:val="Standard"/>
        <w:numPr>
          <w:ins w:id="2121" w:author="Rachel McCollin" w:date="2012-11-22T12:17:00Z"/>
        </w:numPr>
      </w:pPr>
      <w:r>
        <w:t>The most notable thing that happens</w:t>
      </w:r>
      <w:del w:id="2122" w:author="Rachel McCollin" w:date="2012-11-22T12:17:00Z">
        <w:r w:rsidDel="00D61F21">
          <w:delText>,</w:delText>
        </w:r>
      </w:del>
      <w:r>
        <w:t xml:space="preserve"> is actually handled by default in our </w:t>
      </w:r>
      <w:r w:rsidR="00AA060C" w:rsidRPr="00AA060C">
        <w:rPr>
          <w:rStyle w:val="CodeInTextPACKT"/>
          <w:rPrChange w:id="2123" w:author="Unnati" w:date="2012-05-09T10:09:00Z">
            <w:rPr>
              <w:b/>
              <w:sz w:val="16"/>
              <w:szCs w:val="16"/>
            </w:rPr>
          </w:rPrChange>
        </w:rPr>
        <w:t>layout-core.css</w:t>
      </w:r>
      <w:r>
        <w:t xml:space="preserve">. All left and right floats are turned off, cleared on both sides and all percentage widths are set to </w:t>
      </w:r>
      <w:r w:rsidRPr="00724E85">
        <w:rPr>
          <w:rStyle w:val="CodeInTextPACKT"/>
          <w:rPrChange w:id="2124" w:author="Rachel McCollin" w:date="2012-11-22T14:58:00Z">
            <w:rPr/>
          </w:rPrChange>
        </w:rPr>
        <w:t>100%</w:t>
      </w:r>
      <w:r>
        <w:t>. This makes every div laid out in our phone view push edge to edge. The result looks like</w:t>
      </w:r>
      <w:ins w:id="2125" w:author="Rachel McCollin" w:date="2012-11-22T12:18:00Z">
        <w:r w:rsidR="00D61F21">
          <w:t xml:space="preserve"> the image below</w:t>
        </w:r>
      </w:ins>
      <w:r>
        <w:t>:</w:t>
      </w:r>
    </w:p>
    <w:p w:rsidR="00B30C77" w:rsidRDefault="00EA4544">
      <w:pPr>
        <w:pStyle w:val="FigurePACKT"/>
        <w:pPrChange w:id="2126" w:author="Rachel McCollin" w:date="2012-11-22T12:13:00Z">
          <w:pPr>
            <w:pStyle w:val="Standard"/>
          </w:pPr>
        </w:pPrChange>
      </w:pPr>
      <w:commentRangeStart w:id="2127"/>
      <w:r>
        <w:rPr>
          <w:noProof/>
          <w:lang w:val="en-US"/>
        </w:rPr>
        <w:drawing>
          <wp:inline distT="0" distB="0" distL="0" distR="0">
            <wp:extent cx="1005840" cy="2967990"/>
            <wp:effectExtent l="25400" t="0" r="1016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11"/>
                    <pic:cNvPicPr>
                      <a:picLocks noChangeAspect="1" noChangeArrowheads="1"/>
                    </pic:cNvPicPr>
                  </pic:nvPicPr>
                  <pic:blipFill>
                    <a:blip r:embed="rId16" cstate="print">
                      <a:extLst>
                        <a:ext uri="{28A0092B-C50C-407E-A947-70E740481C1C}">
                          <a14:useLocalDpi xmlns:mo="http://schemas.microsoft.com/office/mac/office/2008/main" xmlns:ve="http://schemas.openxmlformats.org/markup-compatibility/2006" xmlns:mv="urn:schemas-microsoft-com:mac:vml"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1005840" cy="2967990"/>
                    </a:xfrm>
                    <a:prstGeom prst="rect">
                      <a:avLst/>
                    </a:prstGeom>
                    <a:noFill/>
                    <a:ln>
                      <a:noFill/>
                    </a:ln>
                  </pic:spPr>
                </pic:pic>
              </a:graphicData>
            </a:graphic>
          </wp:inline>
        </w:drawing>
      </w:r>
      <w:commentRangeEnd w:id="2127"/>
      <w:r w:rsidR="005129FA">
        <w:rPr>
          <w:rStyle w:val="CommentReference"/>
          <w:rFonts w:ascii="Times New Roman" w:hAnsi="Times New Roman"/>
        </w:rPr>
        <w:commentReference w:id="2127"/>
      </w:r>
    </w:p>
    <w:p w:rsidR="0067667F" w:rsidRDefault="006F6683">
      <w:pPr>
        <w:pStyle w:val="LayoutInformationPACKT"/>
        <w:tabs>
          <w:tab w:val="left" w:pos="3477"/>
        </w:tabs>
      </w:pPr>
      <w:r>
        <w:t>4224OS-02-09-layout-phone.</w:t>
      </w:r>
      <w:commentRangeStart w:id="2128"/>
      <w:r>
        <w:t>png</w:t>
      </w:r>
      <w:commentRangeEnd w:id="2128"/>
      <w:r w:rsidR="001A0370">
        <w:rPr>
          <w:rStyle w:val="CommentReference"/>
          <w:rFonts w:ascii="Times New Roman" w:eastAsia="Arial" w:hAnsi="Times New Roman" w:cs="Tahoma"/>
          <w:b w:val="0"/>
          <w:vanish/>
          <w:color w:val="auto"/>
        </w:rPr>
        <w:commentReference w:id="2128"/>
      </w:r>
      <w:del w:id="2129" w:author="Rachel McCollin" w:date="2012-11-22T12:13:00Z">
        <w:r w:rsidDel="00067B94">
          <w:br/>
          <w:delText>graphics: this is a long image – especially if you make big enough to see detail of text – up to you how you lay it out. -tbs</w:delText>
        </w:r>
      </w:del>
    </w:p>
    <w:p w:rsidR="0067667F" w:rsidRDefault="006F6683">
      <w:pPr>
        <w:pStyle w:val="Heading1"/>
      </w:pPr>
      <w:r>
        <w:t>Adding in design treatments</w:t>
      </w:r>
    </w:p>
    <w:p w:rsidR="0067667F" w:rsidRDefault="006F6683">
      <w:pPr>
        <w:pStyle w:val="Standard"/>
      </w:pPr>
      <w:r>
        <w:t xml:space="preserve">Finally! Now </w:t>
      </w:r>
      <w:del w:id="2130" w:author="Rachel McCollin" w:date="2012-11-22T15:47:00Z">
        <w:r w:rsidDel="00284D1B">
          <w:delText xml:space="preserve">that </w:delText>
        </w:r>
      </w:del>
      <w:r>
        <w:t>we have our mockup's responsive layout set up. Let's polish it off!</w:t>
      </w:r>
    </w:p>
    <w:p w:rsidR="0067667F" w:rsidRDefault="006F6683">
      <w:pPr>
        <w:pStyle w:val="TipHeadingPACKT"/>
      </w:pPr>
      <w:commentRangeStart w:id="2131"/>
      <w:r>
        <w:t>We'll be using CSS3 techniques, even in IE</w:t>
      </w:r>
      <w:commentRangeEnd w:id="2131"/>
      <w:r w:rsidR="00DB5279">
        <w:rPr>
          <w:rStyle w:val="CommentReference"/>
          <w:rFonts w:ascii="Times New Roman" w:eastAsia="Arial" w:hAnsi="Times New Roman" w:cs="Tahoma"/>
          <w:b w:val="0"/>
        </w:rPr>
        <w:commentReference w:id="2131"/>
      </w:r>
    </w:p>
    <w:p w:rsidR="0067667F" w:rsidRDefault="006F6683">
      <w:pPr>
        <w:pStyle w:val="TipPACKT"/>
      </w:pPr>
      <w:r>
        <w:t>We'll be taking advantage of many CSS3 techniques in our design, most notably, simple gradients, rounded corners and box shadows. Trouble is, IE7 and 8 don't really support any of those CSS3 features yet.</w:t>
      </w:r>
    </w:p>
    <w:p w:rsidR="0067667F" w:rsidRDefault="006F6683">
      <w:pPr>
        <w:pStyle w:val="TipPACKT"/>
      </w:pPr>
      <w:r>
        <w:t xml:space="preserve">Not to worry, there's a wonderful library called CSS3PIE which will be using to create </w:t>
      </w:r>
      <w:r w:rsidR="00754ECC">
        <w:t>poly</w:t>
      </w:r>
      <w:del w:id="2132" w:author="Rachel McCollin" w:date="2012-11-22T12:19:00Z">
        <w:r w:rsidR="00754ECC" w:rsidDel="00B21F1C">
          <w:delText>-</w:delText>
        </w:r>
      </w:del>
      <w:r w:rsidR="00754ECC">
        <w:t>fill</w:t>
      </w:r>
      <w:r>
        <w:t xml:space="preserve"> fallbacks for IE 7 and 8.</w:t>
      </w:r>
    </w:p>
    <w:p w:rsidR="0067667F" w:rsidRDefault="006F6683">
      <w:pPr>
        <w:pStyle w:val="TipPACKT"/>
      </w:pPr>
      <w:r>
        <w:t xml:space="preserve">The most recent (as of this writing) version is included in this chapter's code pack </w:t>
      </w:r>
      <w:del w:id="2133" w:author="Rachel McCollin" w:date="2012-11-22T12:19:00Z">
        <w:r w:rsidDel="00B21F1C">
          <w:delText xml:space="preserve">you're encouraged to download </w:delText>
        </w:r>
      </w:del>
      <w:r>
        <w:t xml:space="preserve">but you can also go and pick up the most recent version of the library from here: </w:t>
      </w:r>
      <w:r>
        <w:rPr>
          <w:rStyle w:val="URLPACKT"/>
        </w:rPr>
        <w:t>http://css3pie.com/</w:t>
      </w:r>
    </w:p>
    <w:p w:rsidR="0067667F" w:rsidRDefault="006F6683">
      <w:pPr>
        <w:pStyle w:val="TipPACKT"/>
      </w:pPr>
      <w:del w:id="2134" w:author="Rachel McCollin" w:date="2012-11-22T12:18:00Z">
        <w:r w:rsidDel="00466577">
          <w:delText xml:space="preserve">I'll </w:delText>
        </w:r>
      </w:del>
      <w:ins w:id="2135" w:author="Rachel McCollin" w:date="2012-11-22T12:18:00Z">
        <w:r w:rsidR="00466577">
          <w:t xml:space="preserve">We’ll </w:t>
        </w:r>
      </w:ins>
      <w:r>
        <w:t>talk about how to properly implement it for our mock</w:t>
      </w:r>
      <w:del w:id="2136" w:author="Rachel McCollin" w:date="2012-11-22T12:18:00Z">
        <w:r w:rsidDel="00466577">
          <w:delText xml:space="preserve"> </w:delText>
        </w:r>
      </w:del>
      <w:r>
        <w:t xml:space="preserve">up as well as how to get it working in our WordPress theme in </w:t>
      </w:r>
      <w:r>
        <w:rPr>
          <w:i/>
          <w:iCs/>
        </w:rPr>
        <w:t>Chapter 3</w:t>
      </w:r>
      <w:r>
        <w:t>.</w:t>
      </w:r>
    </w:p>
    <w:p w:rsidR="0067667F" w:rsidDel="00012F61" w:rsidRDefault="0067667F">
      <w:pPr>
        <w:pStyle w:val="Heading2"/>
        <w:rPr>
          <w:del w:id="2137" w:author="Unnati" w:date="2012-05-08T14:10:00Z"/>
        </w:rPr>
      </w:pPr>
    </w:p>
    <w:p w:rsidR="0067667F" w:rsidDel="00012F61" w:rsidRDefault="0067667F">
      <w:pPr>
        <w:pStyle w:val="Standard"/>
        <w:rPr>
          <w:del w:id="2138" w:author="Unnati" w:date="2012-05-08T14:10:00Z"/>
        </w:rPr>
      </w:pPr>
    </w:p>
    <w:p w:rsidR="0067667F" w:rsidRDefault="006F6683">
      <w:pPr>
        <w:pStyle w:val="TFAPackt"/>
        <w:outlineLvl w:val="9"/>
      </w:pPr>
      <w:r>
        <w:t>Time for action: Setting up our graphic treatments in the style sheet</w:t>
      </w:r>
    </w:p>
    <w:p w:rsidR="0067667F" w:rsidRDefault="00284D1B">
      <w:pPr>
        <w:pStyle w:val="Standard"/>
      </w:pPr>
      <w:ins w:id="2139" w:author="Rachel McCollin" w:date="2012-11-22T15:48:00Z">
        <w:r>
          <w:t xml:space="preserve">Now we need to </w:t>
        </w:r>
      </w:ins>
      <w:del w:id="2140" w:author="Rachel McCollin" w:date="2012-11-22T15:48:00Z">
        <w:r w:rsidR="006F6683" w:rsidDel="00284D1B">
          <w:delText xml:space="preserve">In our </w:delText>
        </w:r>
        <w:r w:rsidR="00AA060C" w:rsidRPr="00AA060C" w:rsidDel="00284D1B">
          <w:rPr>
            <w:rStyle w:val="CodeInTextPACKT"/>
            <w:rPrChange w:id="2141" w:author="Unnati" w:date="2012-05-09T10:16:00Z">
              <w:rPr>
                <w:b/>
                <w:sz w:val="16"/>
                <w:szCs w:val="16"/>
              </w:rPr>
            </w:rPrChange>
          </w:rPr>
          <w:delText>style.css</w:delText>
        </w:r>
        <w:r w:rsidR="006F6683" w:rsidDel="00284D1B">
          <w:delText xml:space="preserve"> sheet, below the STANDARD STYLING section, but above our </w:delText>
        </w:r>
      </w:del>
      <w:del w:id="2142" w:author="Rachel McCollin" w:date="2012-11-22T12:19:00Z">
        <w:r w:rsidR="006F6683" w:rsidDel="00B21F1C">
          <w:delText>MEDIA QUERIES</w:delText>
        </w:r>
      </w:del>
      <w:del w:id="2143" w:author="Rachel McCollin" w:date="2012-11-22T15:48:00Z">
        <w:r w:rsidR="006F6683" w:rsidDel="00284D1B">
          <w:delText xml:space="preserve">, lets </w:delText>
        </w:r>
      </w:del>
      <w:r w:rsidR="006F6683">
        <w:t>set up a section</w:t>
      </w:r>
      <w:ins w:id="2144" w:author="Rachel McCollin" w:date="2012-11-22T14:49:00Z">
        <w:r w:rsidR="00D27557">
          <w:t xml:space="preserve"> in our </w:t>
        </w:r>
      </w:ins>
      <w:ins w:id="2145" w:author="Rachel McCollin" w:date="2012-11-22T15:48:00Z">
        <w:r>
          <w:t>stylesheet</w:t>
        </w:r>
      </w:ins>
      <w:r w:rsidR="006F6683">
        <w:t xml:space="preserve"> </w:t>
      </w:r>
      <w:del w:id="2146" w:author="Rachel McCollin" w:date="2012-11-22T15:48:00Z">
        <w:r w:rsidR="006F6683" w:rsidRPr="00284D1B" w:rsidDel="00284D1B">
          <w:delText>called REUSABLE GRAPHIC TREATMENTS and add the following</w:delText>
        </w:r>
      </w:del>
      <w:ins w:id="2147" w:author="Rachel McCollin" w:date="2012-11-22T15:48:00Z">
        <w:r w:rsidRPr="00284D1B">
          <w:rPr>
            <w:rPrChange w:id="2148" w:author="Rachel McCollin" w:date="2012-11-22T15:48:00Z">
              <w:rPr>
                <w:rStyle w:val="CodeInTextPACKT"/>
              </w:rPr>
            </w:rPrChange>
          </w:rPr>
          <w:t>for</w:t>
        </w:r>
      </w:ins>
      <w:r w:rsidR="006F6683">
        <w:t xml:space="preserve"> design treatment rules.</w:t>
      </w:r>
    </w:p>
    <w:p w:rsidR="00D27557" w:rsidRDefault="00D27557">
      <w:pPr>
        <w:pStyle w:val="NumberedBulletPACKT"/>
        <w:numPr>
          <w:ins w:id="2149" w:author="Rachel McCollin" w:date="2012-11-22T14:47:00Z"/>
        </w:numPr>
        <w:rPr>
          <w:ins w:id="2150" w:author="Rachel McCollin" w:date="2012-11-22T14:47:00Z"/>
        </w:rPr>
      </w:pPr>
      <w:ins w:id="2151" w:author="Rachel McCollin" w:date="2012-11-22T14:47:00Z">
        <w:r>
          <w:t xml:space="preserve">The first step is to upload our graphics files. Create a folder called </w:t>
        </w:r>
        <w:r w:rsidRPr="00724E85">
          <w:rPr>
            <w:rStyle w:val="CodeInTextPACKT"/>
            <w:rPrChange w:id="2152" w:author="Rachel McCollin" w:date="2012-11-22T14:58:00Z">
              <w:rPr/>
            </w:rPrChange>
          </w:rPr>
          <w:t>images</w:t>
        </w:r>
        <w:r>
          <w:t xml:space="preserve"> inside the folder containing your other files.</w:t>
        </w:r>
      </w:ins>
      <w:ins w:id="2153" w:author="Rachel McCollin" w:date="2012-11-22T14:49:00Z">
        <w:r>
          <w:t xml:space="preserve"> Upload your image files to it.</w:t>
        </w:r>
      </w:ins>
    </w:p>
    <w:p w:rsidR="00B30C77" w:rsidRDefault="006F6683">
      <w:pPr>
        <w:pStyle w:val="NumberedBulletPACKT"/>
        <w:numPr>
          <w:ins w:id="2154" w:author="Rachel McCollin" w:date="2012-11-22T12:35:00Z"/>
        </w:numPr>
        <w:pPrChange w:id="2155" w:author="Rachel McCollin" w:date="2012-11-22T12:35:00Z">
          <w:pPr>
            <w:pStyle w:val="Standard"/>
          </w:pPr>
        </w:pPrChange>
      </w:pPr>
      <w:del w:id="2156" w:author="Rachel McCollin" w:date="2012-11-22T14:49:00Z">
        <w:r w:rsidDel="00D27557">
          <w:delText>First</w:delText>
        </w:r>
      </w:del>
      <w:ins w:id="2157" w:author="Rachel McCollin" w:date="2012-11-22T14:49:00Z">
        <w:r w:rsidR="00D27557">
          <w:t xml:space="preserve">In </w:t>
        </w:r>
        <w:r w:rsidR="00D27557" w:rsidRPr="00724E85">
          <w:rPr>
            <w:rStyle w:val="CodeInTextPACKT"/>
            <w:rPrChange w:id="2158" w:author="Rachel McCollin" w:date="2012-11-22T14:59:00Z">
              <w:rPr/>
            </w:rPrChange>
          </w:rPr>
          <w:t>style.css</w:t>
        </w:r>
      </w:ins>
      <w:r>
        <w:t xml:space="preserve">, </w:t>
      </w:r>
      <w:ins w:id="2159" w:author="Rachel McCollin" w:date="2012-11-22T15:48:00Z">
        <w:r w:rsidR="00284D1B">
          <w:t>below the STANDARD STYLING section, but above our media queries,</w:t>
        </w:r>
        <w:r w:rsidR="00284D1B" w:rsidDel="00B21F1C">
          <w:t xml:space="preserve"> </w:t>
        </w:r>
      </w:ins>
      <w:del w:id="2160" w:author="Rachel McCollin" w:date="2012-11-22T12:19:00Z">
        <w:r w:rsidDel="00B21F1C">
          <w:delText xml:space="preserve">we'll </w:delText>
        </w:r>
      </w:del>
      <w:r>
        <w:t xml:space="preserve">add in </w:t>
      </w:r>
      <w:del w:id="2161" w:author="Rachel McCollin" w:date="2012-11-22T12:19:00Z">
        <w:r w:rsidDel="00B21F1C">
          <w:delText xml:space="preserve">our </w:delText>
        </w:r>
      </w:del>
      <w:r>
        <w:t xml:space="preserve">our color scheme </w:t>
      </w:r>
      <w:del w:id="2162" w:author="Rachel McCollin" w:date="2012-11-22T12:20:00Z">
        <w:r w:rsidDel="00B21F1C">
          <w:delText xml:space="preserve">in </w:delText>
        </w:r>
      </w:del>
      <w:ins w:id="2163" w:author="Rachel McCollin" w:date="2012-11-22T12:20:00Z">
        <w:r w:rsidR="00B21F1C">
          <w:t xml:space="preserve">for </w:t>
        </w:r>
      </w:ins>
      <w:r>
        <w:t>background colors:</w:t>
      </w:r>
    </w:p>
    <w:p w:rsidR="0067667F" w:rsidRDefault="006F6683">
      <w:pPr>
        <w:pStyle w:val="CodePACKT"/>
      </w:pPr>
      <w:r>
        <w:t>/*------------------REUSABLE GRAPHIC TREATMENTS -------------------*/</w:t>
      </w:r>
    </w:p>
    <w:p w:rsidR="0067667F" w:rsidRDefault="006F6683">
      <w:pPr>
        <w:pStyle w:val="CodePACKT"/>
      </w:pPr>
      <w:r>
        <w:t>/*main background colorscheme*/</w:t>
      </w:r>
    </w:p>
    <w:p w:rsidR="00B21F1C" w:rsidRDefault="006F6683">
      <w:pPr>
        <w:pStyle w:val="CodePACKT"/>
        <w:rPr>
          <w:ins w:id="2164" w:author="Rachel McCollin" w:date="2012-11-22T12:20:00Z"/>
        </w:rPr>
      </w:pPr>
      <w:r>
        <w:t>.bg-main{</w:t>
      </w:r>
    </w:p>
    <w:p w:rsidR="00B21F1C" w:rsidRDefault="00B21F1C">
      <w:pPr>
        <w:pStyle w:val="CodePACKT"/>
        <w:numPr>
          <w:ins w:id="2165" w:author="Rachel McCollin" w:date="2012-11-22T12:20:00Z"/>
        </w:numPr>
        <w:rPr>
          <w:ins w:id="2166" w:author="Rachel McCollin" w:date="2012-11-22T12:20:00Z"/>
        </w:rPr>
      </w:pPr>
      <w:ins w:id="2167" w:author="Rachel McCollin" w:date="2012-11-22T12:20:00Z">
        <w:r>
          <w:tab/>
        </w:r>
      </w:ins>
      <w:r w:rsidR="006F6683">
        <w:t>background-color: #222;</w:t>
      </w:r>
    </w:p>
    <w:p w:rsidR="0067667F" w:rsidRDefault="006F6683">
      <w:pPr>
        <w:pStyle w:val="CodePACKT"/>
        <w:numPr>
          <w:ins w:id="2168" w:author="Rachel McCollin" w:date="2012-11-22T12:20:00Z"/>
        </w:numPr>
      </w:pPr>
      <w:r>
        <w:t>}</w:t>
      </w:r>
    </w:p>
    <w:p w:rsidR="00B21F1C" w:rsidRDefault="006F6683">
      <w:pPr>
        <w:pStyle w:val="CodePACKT"/>
        <w:rPr>
          <w:ins w:id="2169" w:author="Rachel McCollin" w:date="2012-11-22T12:20:00Z"/>
        </w:rPr>
      </w:pPr>
      <w:r>
        <w:t>.bg-secondary{</w:t>
      </w:r>
    </w:p>
    <w:p w:rsidR="00B21F1C" w:rsidRDefault="00B21F1C">
      <w:pPr>
        <w:pStyle w:val="CodePACKT"/>
        <w:numPr>
          <w:ins w:id="2170" w:author="Rachel McCollin" w:date="2012-11-22T12:20:00Z"/>
        </w:numPr>
        <w:rPr>
          <w:ins w:id="2171" w:author="Rachel McCollin" w:date="2012-11-22T12:20:00Z"/>
        </w:rPr>
      </w:pPr>
      <w:ins w:id="2172" w:author="Rachel McCollin" w:date="2012-11-22T12:20:00Z">
        <w:r>
          <w:tab/>
        </w:r>
      </w:ins>
      <w:r w:rsidR="006F6683">
        <w:t>background-color: #666;</w:t>
      </w:r>
    </w:p>
    <w:p w:rsidR="0067667F" w:rsidRDefault="006F6683">
      <w:pPr>
        <w:pStyle w:val="CodePACKT"/>
        <w:numPr>
          <w:ins w:id="2173" w:author="Rachel McCollin" w:date="2012-11-22T12:20:00Z"/>
        </w:numPr>
      </w:pPr>
      <w:r>
        <w:t>}</w:t>
      </w:r>
    </w:p>
    <w:p w:rsidR="00B21F1C" w:rsidRDefault="006F6683">
      <w:pPr>
        <w:pStyle w:val="CodePACKT"/>
        <w:rPr>
          <w:ins w:id="2174" w:author="Rachel McCollin" w:date="2012-11-22T12:20:00Z"/>
        </w:rPr>
      </w:pPr>
      <w:r>
        <w:t>.bg-tertiary{</w:t>
      </w:r>
    </w:p>
    <w:p w:rsidR="00B21F1C" w:rsidRDefault="00B21F1C">
      <w:pPr>
        <w:pStyle w:val="CodePACKT"/>
        <w:numPr>
          <w:ins w:id="2175" w:author="Rachel McCollin" w:date="2012-11-22T12:20:00Z"/>
        </w:numPr>
        <w:rPr>
          <w:ins w:id="2176" w:author="Rachel McCollin" w:date="2012-11-22T12:20:00Z"/>
        </w:rPr>
      </w:pPr>
      <w:ins w:id="2177" w:author="Rachel McCollin" w:date="2012-11-22T12:20:00Z">
        <w:r>
          <w:tab/>
        </w:r>
      </w:ins>
      <w:r w:rsidR="006F6683">
        <w:t>background-color: #999;</w:t>
      </w:r>
    </w:p>
    <w:p w:rsidR="0067667F" w:rsidRDefault="006F6683">
      <w:pPr>
        <w:pStyle w:val="CodePACKT"/>
        <w:numPr>
          <w:ins w:id="2178" w:author="Rachel McCollin" w:date="2012-11-22T12:20:00Z"/>
        </w:numPr>
      </w:pPr>
      <w:r>
        <w:t>}</w:t>
      </w:r>
    </w:p>
    <w:p w:rsidR="00B21F1C" w:rsidRDefault="006F6683">
      <w:pPr>
        <w:pStyle w:val="CodePACKT"/>
        <w:rPr>
          <w:ins w:id="2179" w:author="Rachel McCollin" w:date="2012-11-22T12:21:00Z"/>
        </w:rPr>
      </w:pPr>
      <w:r>
        <w:t>.bg-light1{</w:t>
      </w:r>
    </w:p>
    <w:p w:rsidR="00B21F1C" w:rsidRDefault="00B21F1C">
      <w:pPr>
        <w:pStyle w:val="CodePACKT"/>
        <w:numPr>
          <w:ins w:id="2180" w:author="Rachel McCollin" w:date="2012-11-22T12:21:00Z"/>
        </w:numPr>
        <w:rPr>
          <w:ins w:id="2181" w:author="Rachel McCollin" w:date="2012-11-22T12:21:00Z"/>
        </w:rPr>
      </w:pPr>
      <w:ins w:id="2182" w:author="Rachel McCollin" w:date="2012-11-22T12:21:00Z">
        <w:r>
          <w:tab/>
        </w:r>
      </w:ins>
      <w:r w:rsidR="006F6683">
        <w:t>background-color: #eee;</w:t>
      </w:r>
    </w:p>
    <w:p w:rsidR="0067667F" w:rsidRDefault="006F6683">
      <w:pPr>
        <w:pStyle w:val="CodePACKT"/>
        <w:numPr>
          <w:ins w:id="2183" w:author="Rachel McCollin" w:date="2012-11-22T12:21:00Z"/>
        </w:numPr>
      </w:pPr>
      <w:r>
        <w:t>}</w:t>
      </w:r>
    </w:p>
    <w:p w:rsidR="00B21F1C" w:rsidRDefault="006F6683">
      <w:pPr>
        <w:pStyle w:val="CodePACKT"/>
        <w:rPr>
          <w:ins w:id="2184" w:author="Rachel McCollin" w:date="2012-11-22T12:21:00Z"/>
        </w:rPr>
      </w:pPr>
      <w:r>
        <w:t>.bg-light2{</w:t>
      </w:r>
    </w:p>
    <w:p w:rsidR="00B21F1C" w:rsidRDefault="00B21F1C">
      <w:pPr>
        <w:pStyle w:val="CodePACKT"/>
        <w:numPr>
          <w:ins w:id="2185" w:author="Rachel McCollin" w:date="2012-11-22T12:21:00Z"/>
        </w:numPr>
        <w:rPr>
          <w:ins w:id="2186" w:author="Rachel McCollin" w:date="2012-11-22T12:21:00Z"/>
        </w:rPr>
      </w:pPr>
      <w:ins w:id="2187" w:author="Rachel McCollin" w:date="2012-11-22T12:21:00Z">
        <w:r>
          <w:tab/>
        </w:r>
      </w:ins>
      <w:r w:rsidR="006F6683">
        <w:t>background-color: #ddd;</w:t>
      </w:r>
    </w:p>
    <w:p w:rsidR="0067667F" w:rsidRDefault="006F6683">
      <w:pPr>
        <w:pStyle w:val="CodePACKT"/>
        <w:numPr>
          <w:ins w:id="2188" w:author="Rachel McCollin" w:date="2012-11-22T12:21:00Z"/>
        </w:numPr>
      </w:pPr>
      <w:r>
        <w:t>}</w:t>
      </w:r>
    </w:p>
    <w:p w:rsidR="00B21F1C" w:rsidRDefault="006F6683">
      <w:pPr>
        <w:pStyle w:val="CodePACKT"/>
        <w:rPr>
          <w:ins w:id="2189" w:author="Rachel McCollin" w:date="2012-11-22T12:21:00Z"/>
        </w:rPr>
      </w:pPr>
      <w:r>
        <w:t>.bg-dark1{</w:t>
      </w:r>
    </w:p>
    <w:p w:rsidR="00B21F1C" w:rsidRDefault="00B21F1C">
      <w:pPr>
        <w:pStyle w:val="CodePACKT"/>
        <w:numPr>
          <w:ins w:id="2190" w:author="Rachel McCollin" w:date="2012-11-22T12:21:00Z"/>
        </w:numPr>
        <w:rPr>
          <w:ins w:id="2191" w:author="Rachel McCollin" w:date="2012-11-22T12:21:00Z"/>
        </w:rPr>
      </w:pPr>
      <w:ins w:id="2192" w:author="Rachel McCollin" w:date="2012-11-22T12:21:00Z">
        <w:r>
          <w:tab/>
        </w:r>
      </w:ins>
      <w:r w:rsidR="006F6683">
        <w:t>background-color: #000;</w:t>
      </w:r>
    </w:p>
    <w:p w:rsidR="0067667F" w:rsidRDefault="006F6683">
      <w:pPr>
        <w:pStyle w:val="CodePACKT"/>
        <w:numPr>
          <w:ins w:id="2193" w:author="Rachel McCollin" w:date="2012-11-22T12:21:00Z"/>
        </w:numPr>
      </w:pPr>
      <w:r>
        <w:t>}</w:t>
      </w:r>
    </w:p>
    <w:p w:rsidR="00B21F1C" w:rsidRDefault="006F6683">
      <w:pPr>
        <w:pStyle w:val="CodePACKT"/>
        <w:rPr>
          <w:ins w:id="2194" w:author="Rachel McCollin" w:date="2012-11-22T12:21:00Z"/>
        </w:rPr>
      </w:pPr>
      <w:r>
        <w:t>.bg-dark2{</w:t>
      </w:r>
    </w:p>
    <w:p w:rsidR="00B21F1C" w:rsidRDefault="00B21F1C">
      <w:pPr>
        <w:pStyle w:val="CodePACKT"/>
        <w:numPr>
          <w:ins w:id="2195" w:author="Rachel McCollin" w:date="2012-11-22T12:21:00Z"/>
        </w:numPr>
        <w:rPr>
          <w:ins w:id="2196" w:author="Rachel McCollin" w:date="2012-11-22T12:21:00Z"/>
        </w:rPr>
      </w:pPr>
      <w:ins w:id="2197" w:author="Rachel McCollin" w:date="2012-11-22T12:21:00Z">
        <w:r>
          <w:tab/>
        </w:r>
      </w:ins>
      <w:r w:rsidR="006F6683">
        <w:t>background-color: #444;</w:t>
      </w:r>
    </w:p>
    <w:p w:rsidR="0067667F" w:rsidRDefault="006F6683">
      <w:pPr>
        <w:pStyle w:val="CodePACKT"/>
        <w:numPr>
          <w:ins w:id="2198" w:author="Rachel McCollin" w:date="2012-11-22T12:21:00Z"/>
        </w:numPr>
      </w:pPr>
      <w:r>
        <w:t>}</w:t>
      </w:r>
    </w:p>
    <w:p w:rsidR="0067667F" w:rsidDel="00B21F1C" w:rsidRDefault="006F6683">
      <w:pPr>
        <w:pStyle w:val="CodePACKT"/>
        <w:rPr>
          <w:del w:id="2199" w:author="Rachel McCollin" w:date="2012-11-22T12:21:00Z"/>
        </w:rPr>
      </w:pPr>
      <w:del w:id="2200" w:author="Rachel McCollin" w:date="2012-11-22T12:21:00Z">
        <w:r w:rsidDel="00B21F1C">
          <w:delText>...</w:delText>
        </w:r>
      </w:del>
    </w:p>
    <w:p w:rsidR="00B30C77" w:rsidRDefault="006F6683">
      <w:pPr>
        <w:pStyle w:val="NumberedBulletPACKT"/>
        <w:numPr>
          <w:ins w:id="2201" w:author="Rachel McCollin" w:date="2012-11-22T12:35:00Z"/>
        </w:numPr>
        <w:pPrChange w:id="2202" w:author="Rachel McCollin" w:date="2012-11-22T12:35:00Z">
          <w:pPr>
            <w:pStyle w:val="Standard"/>
          </w:pPr>
        </w:pPrChange>
      </w:pPr>
      <w:r>
        <w:t xml:space="preserve">Next, </w:t>
      </w:r>
      <w:del w:id="2203" w:author="Rachel McCollin" w:date="2012-11-22T12:20:00Z">
        <w:r w:rsidDel="00B21F1C">
          <w:delText xml:space="preserve">let's </w:delText>
        </w:r>
      </w:del>
      <w:r>
        <w:t>add some gradient schemes</w:t>
      </w:r>
      <w:ins w:id="2204" w:author="Rachel McCollin" w:date="2012-11-22T12:20:00Z">
        <w:r w:rsidR="00B21F1C">
          <w:t xml:space="preserve"> below</w:t>
        </w:r>
      </w:ins>
      <w:del w:id="2205" w:author="Rachel McCollin" w:date="2012-11-22T12:20:00Z">
        <w:r w:rsidDel="00B21F1C">
          <w:delText xml:space="preserve"> </w:delText>
        </w:r>
      </w:del>
      <w:ins w:id="2206" w:author="Rachel McCollin" w:date="2012-11-22T12:20:00Z">
        <w:r w:rsidR="00B21F1C">
          <w:t xml:space="preserve">. You’ll </w:t>
        </w:r>
      </w:ins>
      <w:ins w:id="2207" w:author="Rachel McCollin" w:date="2012-11-22T14:45:00Z">
        <w:r w:rsidR="00754ECC">
          <w:t>need</w:t>
        </w:r>
      </w:ins>
      <w:ins w:id="2208" w:author="Rachel McCollin" w:date="2012-11-22T12:20:00Z">
        <w:r w:rsidR="00B21F1C">
          <w:t xml:space="preserve"> to include the browser-</w:t>
        </w:r>
      </w:ins>
      <w:ins w:id="2209" w:author="Rachel McCollin" w:date="2012-11-22T14:45:00Z">
        <w:r w:rsidR="00754ECC">
          <w:t>prefixed</w:t>
        </w:r>
      </w:ins>
      <w:ins w:id="2210" w:author="Rachel McCollin" w:date="2012-11-22T12:20:00Z">
        <w:r w:rsidR="00B21F1C">
          <w:t xml:space="preserve"> versions of the CSS as well – we’ve left it out here to save space.</w:t>
        </w:r>
      </w:ins>
      <w:del w:id="2211" w:author="Rachel McCollin" w:date="2012-11-22T12:20:00Z">
        <w:r w:rsidDel="00B21F1C">
          <w:delText>like so:</w:delText>
        </w:r>
      </w:del>
    </w:p>
    <w:p w:rsidR="0067667F" w:rsidDel="00B21F1C" w:rsidRDefault="006F6683">
      <w:pPr>
        <w:pStyle w:val="CodePACKT"/>
        <w:rPr>
          <w:del w:id="2212" w:author="Rachel McCollin" w:date="2012-11-22T12:24:00Z"/>
        </w:rPr>
      </w:pPr>
      <w:del w:id="2213" w:author="Rachel McCollin" w:date="2012-11-22T12:24:00Z">
        <w:r w:rsidDel="00B21F1C">
          <w:delText>...</w:delText>
        </w:r>
      </w:del>
    </w:p>
    <w:p w:rsidR="0067667F" w:rsidDel="00B21F1C" w:rsidRDefault="006F6683">
      <w:pPr>
        <w:pStyle w:val="CodePACKT"/>
        <w:rPr>
          <w:del w:id="2214" w:author="Rachel McCollin" w:date="2012-11-22T12:23:00Z"/>
        </w:rPr>
      </w:pPr>
      <w:r>
        <w:t>.grd-vt-main{</w:t>
      </w:r>
      <w:del w:id="2215" w:author="Rachel McCollin" w:date="2012-11-22T12:23:00Z">
        <w:r w:rsidDel="00B21F1C">
          <w:delText>background: -webkit-gradient(linear, left top, left bottom, from(#333), to(#000));</w:delText>
        </w:r>
      </w:del>
    </w:p>
    <w:p w:rsidR="0067667F" w:rsidDel="00B21F1C" w:rsidRDefault="006F6683">
      <w:pPr>
        <w:pStyle w:val="CodePACKT"/>
        <w:rPr>
          <w:del w:id="2216" w:author="Rachel McCollin" w:date="2012-11-22T12:23:00Z"/>
        </w:rPr>
      </w:pPr>
      <w:del w:id="2217" w:author="Rachel McCollin" w:date="2012-11-22T12:23:00Z">
        <w:r w:rsidDel="00B21F1C">
          <w:delText>background: -webkit-linear-gradient(top, #333, #000);</w:delText>
        </w:r>
      </w:del>
    </w:p>
    <w:p w:rsidR="0067667F" w:rsidDel="00B21F1C" w:rsidRDefault="006F6683">
      <w:pPr>
        <w:pStyle w:val="CodePACKT"/>
        <w:rPr>
          <w:del w:id="2218" w:author="Rachel McCollin" w:date="2012-11-22T12:23:00Z"/>
        </w:rPr>
      </w:pPr>
      <w:del w:id="2219" w:author="Rachel McCollin" w:date="2012-11-22T12:23:00Z">
        <w:r w:rsidDel="00B21F1C">
          <w:delText>background: -moz-linear-gradient(top, #333, #000);</w:delText>
        </w:r>
      </w:del>
    </w:p>
    <w:p w:rsidR="0067667F" w:rsidDel="00B21F1C" w:rsidRDefault="006F6683">
      <w:pPr>
        <w:pStyle w:val="CodePACKT"/>
        <w:rPr>
          <w:del w:id="2220" w:author="Rachel McCollin" w:date="2012-11-22T12:23:00Z"/>
        </w:rPr>
      </w:pPr>
      <w:del w:id="2221" w:author="Rachel McCollin" w:date="2012-11-22T12:23:00Z">
        <w:r w:rsidDel="00B21F1C">
          <w:delText>background: -ms-linear-gradient(top, #333, #000);</w:delText>
        </w:r>
      </w:del>
    </w:p>
    <w:p w:rsidR="00B21F1C" w:rsidRDefault="00B21F1C" w:rsidP="00B21F1C">
      <w:pPr>
        <w:pStyle w:val="CodePACKT"/>
        <w:numPr>
          <w:ins w:id="2222" w:author="Rachel McCollin" w:date="2012-11-22T12:23:00Z"/>
        </w:numPr>
        <w:rPr>
          <w:ins w:id="2223" w:author="Rachel McCollin" w:date="2012-11-22T12:23:00Z"/>
        </w:rPr>
      </w:pPr>
    </w:p>
    <w:p w:rsidR="0067667F" w:rsidDel="00B21F1C" w:rsidRDefault="00B21F1C" w:rsidP="00B21F1C">
      <w:pPr>
        <w:pStyle w:val="CodePACKT"/>
        <w:rPr>
          <w:del w:id="2224" w:author="Rachel McCollin" w:date="2012-11-22T12:23:00Z"/>
        </w:rPr>
      </w:pPr>
      <w:ins w:id="2225" w:author="Rachel McCollin" w:date="2012-11-22T12:23:00Z">
        <w:r>
          <w:tab/>
        </w:r>
      </w:ins>
      <w:del w:id="2226" w:author="Rachel McCollin" w:date="2012-11-22T12:23:00Z">
        <w:r w:rsidR="006F6683" w:rsidDel="00B21F1C">
          <w:delText>background: -o-linear-gradient(top, #333, #000);</w:delText>
        </w:r>
      </w:del>
    </w:p>
    <w:p w:rsidR="0067667F" w:rsidRDefault="006F6683">
      <w:pPr>
        <w:pStyle w:val="CodePACKT"/>
        <w:rPr>
          <w:ins w:id="2227" w:author="Rachel McCollin" w:date="2012-11-22T12:23:00Z"/>
        </w:rPr>
      </w:pPr>
      <w:r>
        <w:t>background: linear-gradient(top, #333, #000);</w:t>
      </w:r>
    </w:p>
    <w:p w:rsidR="00B21F1C" w:rsidDel="00B21F1C" w:rsidRDefault="00B21F1C">
      <w:pPr>
        <w:pStyle w:val="CodePACKT"/>
        <w:numPr>
          <w:ins w:id="2228" w:author="Rachel McCollin" w:date="2012-11-22T12:23:00Z"/>
        </w:numPr>
        <w:rPr>
          <w:del w:id="2229" w:author="Rachel McCollin" w:date="2012-11-22T12:23:00Z"/>
        </w:rPr>
      </w:pPr>
      <w:ins w:id="2230" w:author="Rachel McCollin" w:date="2012-11-22T12:23:00Z">
        <w:r>
          <w:t>}</w:t>
        </w:r>
      </w:ins>
    </w:p>
    <w:p w:rsidR="0067667F" w:rsidDel="00B21F1C" w:rsidRDefault="006F6683">
      <w:pPr>
        <w:pStyle w:val="CodePACKT"/>
        <w:rPr>
          <w:del w:id="2231" w:author="Rachel McCollin" w:date="2012-11-22T12:23:00Z"/>
        </w:rPr>
      </w:pPr>
      <w:del w:id="2232" w:author="Rachel McCollin" w:date="2012-11-22T12:23:00Z">
        <w:r w:rsidDel="00B21F1C">
          <w:delText>-pie-background: linear-gradient(top, #333, #000);</w:delText>
        </w:r>
      </w:del>
    </w:p>
    <w:p w:rsidR="0067667F" w:rsidDel="00B21F1C" w:rsidRDefault="006F6683">
      <w:pPr>
        <w:pStyle w:val="CodePACKT"/>
        <w:rPr>
          <w:del w:id="2233" w:author="Rachel McCollin" w:date="2012-11-22T12:23:00Z"/>
        </w:rPr>
      </w:pPr>
      <w:del w:id="2234" w:author="Rachel McCollin" w:date="2012-11-22T12:23:00Z">
        <w:r w:rsidDel="00B21F1C">
          <w:delText>behavior: url(css/PIE.htc);}</w:delText>
        </w:r>
      </w:del>
    </w:p>
    <w:p w:rsidR="0067667F" w:rsidRDefault="0067667F">
      <w:pPr>
        <w:pStyle w:val="CodePACKT"/>
        <w:numPr>
          <w:ins w:id="2235" w:author="Unknown"/>
        </w:numPr>
      </w:pPr>
    </w:p>
    <w:p w:rsidR="0067667F" w:rsidDel="00B21F1C" w:rsidRDefault="006F6683">
      <w:pPr>
        <w:pStyle w:val="CodePACKT"/>
        <w:rPr>
          <w:del w:id="2236" w:author="Rachel McCollin" w:date="2012-11-22T12:23:00Z"/>
        </w:rPr>
      </w:pPr>
      <w:r>
        <w:t>.grd-vt-secondary{</w:t>
      </w:r>
      <w:del w:id="2237" w:author="Rachel McCollin" w:date="2012-11-22T12:23:00Z">
        <w:r w:rsidDel="00B21F1C">
          <w:delText>background: -webkit-gradient(linear, left top, left bottom, from(#555), to(#222));</w:delText>
        </w:r>
      </w:del>
    </w:p>
    <w:p w:rsidR="0067667F" w:rsidDel="00B21F1C" w:rsidRDefault="006F6683">
      <w:pPr>
        <w:pStyle w:val="CodePACKT"/>
        <w:rPr>
          <w:del w:id="2238" w:author="Rachel McCollin" w:date="2012-11-22T12:23:00Z"/>
        </w:rPr>
      </w:pPr>
      <w:del w:id="2239" w:author="Rachel McCollin" w:date="2012-11-22T12:23:00Z">
        <w:r w:rsidDel="00B21F1C">
          <w:delText>background: -webkit-linear-gradient(top, #555, #222);</w:delText>
        </w:r>
      </w:del>
    </w:p>
    <w:p w:rsidR="0067667F" w:rsidDel="00B21F1C" w:rsidRDefault="006F6683">
      <w:pPr>
        <w:pStyle w:val="CodePACKT"/>
        <w:rPr>
          <w:del w:id="2240" w:author="Rachel McCollin" w:date="2012-11-22T12:23:00Z"/>
        </w:rPr>
      </w:pPr>
      <w:del w:id="2241" w:author="Rachel McCollin" w:date="2012-11-22T12:23:00Z">
        <w:r w:rsidDel="00B21F1C">
          <w:delText>background: -moz-linear-gradient(top, #555, #222);</w:delText>
        </w:r>
      </w:del>
    </w:p>
    <w:p w:rsidR="0067667F" w:rsidDel="00B21F1C" w:rsidRDefault="006F6683">
      <w:pPr>
        <w:pStyle w:val="CodePACKT"/>
        <w:rPr>
          <w:del w:id="2242" w:author="Rachel McCollin" w:date="2012-11-22T12:23:00Z"/>
        </w:rPr>
      </w:pPr>
      <w:del w:id="2243" w:author="Rachel McCollin" w:date="2012-11-22T12:23:00Z">
        <w:r w:rsidDel="00B21F1C">
          <w:delText>background: -ms-linear-gradient(top, #555, #222);</w:delText>
        </w:r>
      </w:del>
    </w:p>
    <w:p w:rsidR="0067667F" w:rsidDel="00B21F1C" w:rsidRDefault="006F6683">
      <w:pPr>
        <w:pStyle w:val="CodePACKT"/>
        <w:rPr>
          <w:del w:id="2244" w:author="Rachel McCollin" w:date="2012-11-22T12:23:00Z"/>
        </w:rPr>
      </w:pPr>
      <w:del w:id="2245" w:author="Rachel McCollin" w:date="2012-11-22T12:23:00Z">
        <w:r w:rsidDel="00B21F1C">
          <w:delText>background: -o-linear-gradient(top, #555, #222);</w:delText>
        </w:r>
      </w:del>
    </w:p>
    <w:p w:rsidR="00B21F1C" w:rsidRDefault="00B21F1C" w:rsidP="00B21F1C">
      <w:pPr>
        <w:pStyle w:val="CodePACKT"/>
        <w:numPr>
          <w:ins w:id="2246" w:author="Rachel McCollin" w:date="2012-11-22T12:23:00Z"/>
        </w:numPr>
        <w:rPr>
          <w:ins w:id="2247" w:author="Rachel McCollin" w:date="2012-11-22T12:23:00Z"/>
        </w:rPr>
      </w:pPr>
    </w:p>
    <w:p w:rsidR="0067667F" w:rsidRDefault="00B21F1C" w:rsidP="00B21F1C">
      <w:pPr>
        <w:pStyle w:val="CodePACKT"/>
      </w:pPr>
      <w:ins w:id="2248" w:author="Rachel McCollin" w:date="2012-11-22T12:23:00Z">
        <w:r>
          <w:tab/>
        </w:r>
      </w:ins>
      <w:r w:rsidR="006F6683">
        <w:t>background: linear-gradient(top, #555, #222);</w:t>
      </w:r>
    </w:p>
    <w:p w:rsidR="0067667F" w:rsidDel="00B21F1C" w:rsidRDefault="006F6683">
      <w:pPr>
        <w:pStyle w:val="CodePACKT"/>
        <w:rPr>
          <w:del w:id="2249" w:author="Rachel McCollin" w:date="2012-11-22T12:23:00Z"/>
        </w:rPr>
      </w:pPr>
      <w:del w:id="2250" w:author="Rachel McCollin" w:date="2012-11-22T12:23:00Z">
        <w:r w:rsidDel="00B21F1C">
          <w:delText>-pie-background: linear-gradient(top, #555, #222);</w:delText>
        </w:r>
      </w:del>
    </w:p>
    <w:p w:rsidR="0067667F" w:rsidDel="00B21F1C" w:rsidRDefault="00B21F1C">
      <w:pPr>
        <w:pStyle w:val="CodePACKT"/>
        <w:rPr>
          <w:del w:id="2251" w:author="Rachel McCollin" w:date="2012-11-22T12:23:00Z"/>
        </w:rPr>
      </w:pPr>
      <w:ins w:id="2252" w:author="Rachel McCollin" w:date="2012-11-22T12:23:00Z">
        <w:r>
          <w:t>}</w:t>
        </w:r>
      </w:ins>
      <w:del w:id="2253" w:author="Rachel McCollin" w:date="2012-11-22T12:23:00Z">
        <w:r w:rsidR="006F6683" w:rsidDel="00B21F1C">
          <w:delText>behavior: url(css/PIE.htc);}</w:delText>
        </w:r>
      </w:del>
    </w:p>
    <w:p w:rsidR="0067667F" w:rsidRDefault="0067667F">
      <w:pPr>
        <w:pStyle w:val="CodePACKT"/>
      </w:pPr>
    </w:p>
    <w:p w:rsidR="0067667F" w:rsidDel="00B21F1C" w:rsidRDefault="006F6683">
      <w:pPr>
        <w:pStyle w:val="CodePACKT"/>
        <w:rPr>
          <w:del w:id="2254" w:author="Rachel McCollin" w:date="2012-11-22T12:24:00Z"/>
        </w:rPr>
      </w:pPr>
      <w:r>
        <w:t>.grd-vt-tertiary{</w:t>
      </w:r>
      <w:del w:id="2255" w:author="Rachel McCollin" w:date="2012-11-22T12:24:00Z">
        <w:r w:rsidDel="00B21F1C">
          <w:delText>background: -webkit-gradient(linear, left top, left bottom, from(#ddd), to(#999));</w:delText>
        </w:r>
      </w:del>
    </w:p>
    <w:p w:rsidR="0067667F" w:rsidDel="00B21F1C" w:rsidRDefault="006F6683">
      <w:pPr>
        <w:pStyle w:val="CodePACKT"/>
        <w:rPr>
          <w:del w:id="2256" w:author="Rachel McCollin" w:date="2012-11-22T12:24:00Z"/>
        </w:rPr>
      </w:pPr>
      <w:del w:id="2257" w:author="Rachel McCollin" w:date="2012-11-22T12:24:00Z">
        <w:r w:rsidDel="00B21F1C">
          <w:delText>background: -webkit-linear-gradient(top, #ddd, #999);</w:delText>
        </w:r>
      </w:del>
    </w:p>
    <w:p w:rsidR="0067667F" w:rsidDel="00B21F1C" w:rsidRDefault="006F6683">
      <w:pPr>
        <w:pStyle w:val="CodePACKT"/>
        <w:rPr>
          <w:del w:id="2258" w:author="Rachel McCollin" w:date="2012-11-22T12:24:00Z"/>
        </w:rPr>
      </w:pPr>
      <w:del w:id="2259" w:author="Rachel McCollin" w:date="2012-11-22T12:24:00Z">
        <w:r w:rsidDel="00B21F1C">
          <w:delText>background: -moz-linear-gradient(top, #ddd, #999);</w:delText>
        </w:r>
      </w:del>
    </w:p>
    <w:p w:rsidR="0067667F" w:rsidDel="00B21F1C" w:rsidRDefault="006F6683">
      <w:pPr>
        <w:pStyle w:val="CodePACKT"/>
        <w:rPr>
          <w:del w:id="2260" w:author="Rachel McCollin" w:date="2012-11-22T12:24:00Z"/>
        </w:rPr>
      </w:pPr>
      <w:del w:id="2261" w:author="Rachel McCollin" w:date="2012-11-22T12:24:00Z">
        <w:r w:rsidDel="00B21F1C">
          <w:delText>background: -ms-linear-gradient(top, #ddd, #999);</w:delText>
        </w:r>
      </w:del>
    </w:p>
    <w:p w:rsidR="0067667F" w:rsidDel="00B21F1C" w:rsidRDefault="006F6683">
      <w:pPr>
        <w:pStyle w:val="CodePACKT"/>
        <w:rPr>
          <w:del w:id="2262" w:author="Rachel McCollin" w:date="2012-11-22T12:24:00Z"/>
        </w:rPr>
      </w:pPr>
      <w:del w:id="2263" w:author="Rachel McCollin" w:date="2012-11-22T12:24:00Z">
        <w:r w:rsidDel="00B21F1C">
          <w:delText>background: -o-linear-gradient(top, #ddd, #999);</w:delText>
        </w:r>
      </w:del>
    </w:p>
    <w:p w:rsidR="00B21F1C" w:rsidRDefault="00B21F1C" w:rsidP="00B21F1C">
      <w:pPr>
        <w:pStyle w:val="CodePACKT"/>
        <w:numPr>
          <w:ins w:id="2264" w:author="Rachel McCollin" w:date="2012-11-22T12:24:00Z"/>
        </w:numPr>
        <w:rPr>
          <w:ins w:id="2265" w:author="Rachel McCollin" w:date="2012-11-22T12:24:00Z"/>
        </w:rPr>
      </w:pPr>
    </w:p>
    <w:p w:rsidR="0067667F" w:rsidRDefault="00B21F1C" w:rsidP="00B21F1C">
      <w:pPr>
        <w:pStyle w:val="CodePACKT"/>
      </w:pPr>
      <w:ins w:id="2266" w:author="Rachel McCollin" w:date="2012-11-22T12:24:00Z">
        <w:r>
          <w:tab/>
        </w:r>
      </w:ins>
      <w:r w:rsidR="006F6683">
        <w:t>background: linear-gradient(top, #ddd, #999);</w:t>
      </w:r>
    </w:p>
    <w:p w:rsidR="0067667F" w:rsidDel="00B21F1C" w:rsidRDefault="006F6683">
      <w:pPr>
        <w:pStyle w:val="CodePACKT"/>
        <w:rPr>
          <w:del w:id="2267" w:author="Rachel McCollin" w:date="2012-11-22T12:24:00Z"/>
        </w:rPr>
      </w:pPr>
      <w:del w:id="2268" w:author="Rachel McCollin" w:date="2012-11-22T12:24:00Z">
        <w:r w:rsidDel="00B21F1C">
          <w:delText>-pie-background: linear-gradient(top, #ddd, #999);</w:delText>
        </w:r>
      </w:del>
    </w:p>
    <w:p w:rsidR="0067667F" w:rsidRDefault="006F6683">
      <w:pPr>
        <w:pStyle w:val="CodePACKT"/>
      </w:pPr>
      <w:del w:id="2269" w:author="Rachel McCollin" w:date="2012-11-22T12:24:00Z">
        <w:r w:rsidDel="00B21F1C">
          <w:delText>behavior: url(css/PIE.htc);}</w:delText>
        </w:r>
      </w:del>
      <w:ins w:id="2270" w:author="Rachel McCollin" w:date="2012-11-22T12:24:00Z">
        <w:r w:rsidR="00B21F1C">
          <w:t>}</w:t>
        </w:r>
      </w:ins>
    </w:p>
    <w:p w:rsidR="0067667F" w:rsidDel="00B21F1C" w:rsidRDefault="006F6683">
      <w:pPr>
        <w:pStyle w:val="CodePACKT"/>
        <w:rPr>
          <w:del w:id="2271" w:author="Rachel McCollin" w:date="2012-11-22T12:24:00Z"/>
        </w:rPr>
      </w:pPr>
      <w:del w:id="2272" w:author="Rachel McCollin" w:date="2012-11-22T12:24:00Z">
        <w:r w:rsidDel="00B21F1C">
          <w:delText>...</w:delText>
        </w:r>
      </w:del>
    </w:p>
    <w:p w:rsidR="00B30C77" w:rsidRDefault="006F6683">
      <w:pPr>
        <w:pStyle w:val="NumberedBulletPACKT"/>
        <w:numPr>
          <w:ins w:id="2273" w:author="Rachel McCollin" w:date="2012-11-22T12:35:00Z"/>
        </w:numPr>
        <w:pPrChange w:id="2274" w:author="Rachel McCollin" w:date="2012-11-22T12:35:00Z">
          <w:pPr>
            <w:pStyle w:val="Standard"/>
          </w:pPr>
        </w:pPrChange>
      </w:pPr>
      <w:del w:id="2275" w:author="Rachel McCollin" w:date="2012-11-22T12:24:00Z">
        <w:r w:rsidDel="00B21F1C">
          <w:delText>Now</w:delText>
        </w:r>
      </w:del>
      <w:ins w:id="2276" w:author="Rachel McCollin" w:date="2012-11-22T12:24:00Z">
        <w:r w:rsidR="00B21F1C">
          <w:t>Beneath this</w:t>
        </w:r>
      </w:ins>
      <w:r>
        <w:t xml:space="preserve">, </w:t>
      </w:r>
      <w:del w:id="2277" w:author="Rachel McCollin" w:date="2012-11-22T12:24:00Z">
        <w:r w:rsidDel="00B21F1C">
          <w:delText xml:space="preserve">we can </w:delText>
        </w:r>
      </w:del>
      <w:r>
        <w:t>add some rules for handling borders:</w:t>
      </w:r>
    </w:p>
    <w:p w:rsidR="0067667F" w:rsidDel="00295EA4" w:rsidRDefault="006F6683">
      <w:pPr>
        <w:pStyle w:val="CodePACKT"/>
        <w:rPr>
          <w:del w:id="2278" w:author="Rachel McCollin" w:date="2012-11-22T12:33:00Z"/>
        </w:rPr>
      </w:pPr>
      <w:del w:id="2279" w:author="Rachel McCollin" w:date="2012-11-22T12:33:00Z">
        <w:r w:rsidDel="00295EA4">
          <w:delText>...</w:delText>
        </w:r>
      </w:del>
    </w:p>
    <w:p w:rsidR="0067667F" w:rsidRDefault="006F6683">
      <w:pPr>
        <w:pStyle w:val="CodePACKT"/>
      </w:pPr>
      <w:r>
        <w:t>/*borders*/</w:t>
      </w:r>
    </w:p>
    <w:p w:rsidR="00D02491" w:rsidRDefault="006F6683">
      <w:pPr>
        <w:pStyle w:val="CodePACKT"/>
        <w:rPr>
          <w:ins w:id="2280" w:author="Rachel McCollin" w:date="2012-11-22T12:31:00Z"/>
        </w:rPr>
      </w:pPr>
      <w:r>
        <w:t>.bdr{</w:t>
      </w:r>
    </w:p>
    <w:p w:rsidR="00D02491" w:rsidRDefault="00D02491">
      <w:pPr>
        <w:pStyle w:val="CodePACKT"/>
        <w:numPr>
          <w:ins w:id="2281" w:author="Rachel McCollin" w:date="2012-11-22T12:31:00Z"/>
        </w:numPr>
        <w:rPr>
          <w:ins w:id="2282" w:author="Rachel McCollin" w:date="2012-11-22T12:31:00Z"/>
        </w:rPr>
      </w:pPr>
      <w:ins w:id="2283" w:author="Rachel McCollin" w:date="2012-11-22T12:31:00Z">
        <w:r>
          <w:tab/>
        </w:r>
      </w:ins>
      <w:r w:rsidR="006F6683">
        <w:t>border: 1px solid;</w:t>
      </w:r>
    </w:p>
    <w:p w:rsidR="0067667F" w:rsidRDefault="006F6683">
      <w:pPr>
        <w:pStyle w:val="CodePACKT"/>
        <w:numPr>
          <w:ins w:id="2284" w:author="Rachel McCollin" w:date="2012-11-22T12:31:00Z"/>
        </w:numPr>
      </w:pPr>
      <w:r>
        <w:t>}</w:t>
      </w:r>
    </w:p>
    <w:p w:rsidR="0067667F" w:rsidRDefault="006F6683">
      <w:pPr>
        <w:pStyle w:val="CodePACKT"/>
      </w:pPr>
      <w:r>
        <w:tab/>
        <w:t>/*apply thickness*/</w:t>
      </w:r>
    </w:p>
    <w:p w:rsidR="00D02491" w:rsidRDefault="006F6683">
      <w:pPr>
        <w:pStyle w:val="CodePACKT"/>
        <w:rPr>
          <w:ins w:id="2285" w:author="Rachel McCollin" w:date="2012-11-22T12:31:00Z"/>
        </w:rPr>
      </w:pPr>
      <w:r>
        <w:t>.bdr-2px{</w:t>
      </w:r>
    </w:p>
    <w:p w:rsidR="00D02491" w:rsidRDefault="00D02491">
      <w:pPr>
        <w:pStyle w:val="CodePACKT"/>
        <w:numPr>
          <w:ins w:id="2286" w:author="Rachel McCollin" w:date="2012-11-22T12:31:00Z"/>
        </w:numPr>
        <w:rPr>
          <w:ins w:id="2287" w:author="Rachel McCollin" w:date="2012-11-22T12:31:00Z"/>
        </w:rPr>
      </w:pPr>
      <w:ins w:id="2288" w:author="Rachel McCollin" w:date="2012-11-22T12:31:00Z">
        <w:r>
          <w:tab/>
        </w:r>
      </w:ins>
      <w:r w:rsidR="006F6683">
        <w:t>border: 2px solid;</w:t>
      </w:r>
    </w:p>
    <w:p w:rsidR="0067667F" w:rsidRDefault="006F6683">
      <w:pPr>
        <w:pStyle w:val="CodePACKT"/>
        <w:numPr>
          <w:ins w:id="2289" w:author="Rachel McCollin" w:date="2012-11-22T12:31:00Z"/>
        </w:numPr>
      </w:pPr>
      <w:r>
        <w:t>}</w:t>
      </w:r>
    </w:p>
    <w:p w:rsidR="0067667F" w:rsidRDefault="006F6683">
      <w:pPr>
        <w:pStyle w:val="CodePACKT"/>
      </w:pPr>
      <w:r>
        <w:tab/>
        <w:t>/*pick a side*/</w:t>
      </w:r>
    </w:p>
    <w:p w:rsidR="00D02491" w:rsidRDefault="006F6683">
      <w:pPr>
        <w:pStyle w:val="CodePACKT"/>
        <w:rPr>
          <w:ins w:id="2290" w:author="Rachel McCollin" w:date="2012-11-22T12:31:00Z"/>
        </w:rPr>
      </w:pPr>
      <w:r>
        <w:t>.bdr-top{</w:t>
      </w:r>
    </w:p>
    <w:p w:rsidR="00D02491" w:rsidRDefault="00D02491">
      <w:pPr>
        <w:pStyle w:val="CodePACKT"/>
        <w:numPr>
          <w:ins w:id="2291" w:author="Rachel McCollin" w:date="2012-11-22T12:31:00Z"/>
        </w:numPr>
        <w:rPr>
          <w:ins w:id="2292" w:author="Rachel McCollin" w:date="2012-11-22T12:31:00Z"/>
        </w:rPr>
      </w:pPr>
      <w:ins w:id="2293" w:author="Rachel McCollin" w:date="2012-11-22T12:31:00Z">
        <w:r>
          <w:tab/>
        </w:r>
      </w:ins>
      <w:r w:rsidR="006F6683">
        <w:t xml:space="preserve">border-left:none; </w:t>
      </w:r>
    </w:p>
    <w:p w:rsidR="00D02491" w:rsidRDefault="00D02491">
      <w:pPr>
        <w:pStyle w:val="CodePACKT"/>
        <w:numPr>
          <w:ins w:id="2294" w:author="Rachel McCollin" w:date="2012-11-22T12:31:00Z"/>
        </w:numPr>
        <w:rPr>
          <w:ins w:id="2295" w:author="Rachel McCollin" w:date="2012-11-22T12:31:00Z"/>
        </w:rPr>
      </w:pPr>
      <w:ins w:id="2296" w:author="Rachel McCollin" w:date="2012-11-22T12:31:00Z">
        <w:r>
          <w:tab/>
        </w:r>
      </w:ins>
      <w:r w:rsidR="006F6683">
        <w:t xml:space="preserve">border-right: none; </w:t>
      </w:r>
    </w:p>
    <w:p w:rsidR="00D02491" w:rsidRDefault="00D02491">
      <w:pPr>
        <w:pStyle w:val="CodePACKT"/>
        <w:numPr>
          <w:ins w:id="2297" w:author="Rachel McCollin" w:date="2012-11-22T12:31:00Z"/>
        </w:numPr>
        <w:rPr>
          <w:ins w:id="2298" w:author="Rachel McCollin" w:date="2012-11-22T12:31:00Z"/>
        </w:rPr>
      </w:pPr>
      <w:ins w:id="2299" w:author="Rachel McCollin" w:date="2012-11-22T12:31:00Z">
        <w:r>
          <w:tab/>
        </w:r>
      </w:ins>
      <w:r w:rsidR="006F6683">
        <w:t>border-bottom: none;</w:t>
      </w:r>
    </w:p>
    <w:p w:rsidR="0067667F" w:rsidRDefault="006F6683">
      <w:pPr>
        <w:pStyle w:val="CodePACKT"/>
        <w:numPr>
          <w:ins w:id="2300" w:author="Rachel McCollin" w:date="2012-11-22T12:31:00Z"/>
        </w:numPr>
      </w:pPr>
      <w:r>
        <w:t>}</w:t>
      </w:r>
    </w:p>
    <w:p w:rsidR="00D02491" w:rsidRDefault="006F6683">
      <w:pPr>
        <w:pStyle w:val="CodePACKT"/>
        <w:rPr>
          <w:ins w:id="2301" w:author="Rachel McCollin" w:date="2012-11-22T12:31:00Z"/>
        </w:rPr>
      </w:pPr>
      <w:r>
        <w:t>.bdr-left{</w:t>
      </w:r>
    </w:p>
    <w:p w:rsidR="00D02491" w:rsidRDefault="00D02491">
      <w:pPr>
        <w:pStyle w:val="CodePACKT"/>
        <w:numPr>
          <w:ins w:id="2302" w:author="Rachel McCollin" w:date="2012-11-22T12:31:00Z"/>
        </w:numPr>
        <w:rPr>
          <w:ins w:id="2303" w:author="Rachel McCollin" w:date="2012-11-22T12:31:00Z"/>
        </w:rPr>
      </w:pPr>
      <w:ins w:id="2304" w:author="Rachel McCollin" w:date="2012-11-22T12:31:00Z">
        <w:r>
          <w:tab/>
        </w:r>
      </w:ins>
      <w:r w:rsidR="006F6683">
        <w:t xml:space="preserve">border-top:none; </w:t>
      </w:r>
    </w:p>
    <w:p w:rsidR="00D02491" w:rsidRDefault="00D02491">
      <w:pPr>
        <w:pStyle w:val="CodePACKT"/>
        <w:numPr>
          <w:ins w:id="2305" w:author="Rachel McCollin" w:date="2012-11-22T12:31:00Z"/>
        </w:numPr>
        <w:rPr>
          <w:ins w:id="2306" w:author="Rachel McCollin" w:date="2012-11-22T12:31:00Z"/>
        </w:rPr>
      </w:pPr>
      <w:ins w:id="2307" w:author="Rachel McCollin" w:date="2012-11-22T12:31:00Z">
        <w:r>
          <w:tab/>
        </w:r>
      </w:ins>
      <w:r w:rsidR="006F6683">
        <w:t xml:space="preserve">border-right: none; </w:t>
      </w:r>
    </w:p>
    <w:p w:rsidR="00D02491" w:rsidRDefault="00D02491">
      <w:pPr>
        <w:pStyle w:val="CodePACKT"/>
        <w:numPr>
          <w:ins w:id="2308" w:author="Rachel McCollin" w:date="2012-11-22T12:31:00Z"/>
        </w:numPr>
        <w:rPr>
          <w:ins w:id="2309" w:author="Rachel McCollin" w:date="2012-11-22T12:31:00Z"/>
        </w:rPr>
      </w:pPr>
      <w:ins w:id="2310" w:author="Rachel McCollin" w:date="2012-11-22T12:31:00Z">
        <w:r>
          <w:tab/>
        </w:r>
      </w:ins>
      <w:r w:rsidR="006F6683">
        <w:t>border-bottom: none;</w:t>
      </w:r>
    </w:p>
    <w:p w:rsidR="0067667F" w:rsidRDefault="006F6683">
      <w:pPr>
        <w:pStyle w:val="CodePACKT"/>
        <w:numPr>
          <w:ins w:id="2311" w:author="Rachel McCollin" w:date="2012-11-22T12:31:00Z"/>
        </w:numPr>
      </w:pPr>
      <w:r>
        <w:t>}</w:t>
      </w:r>
    </w:p>
    <w:p w:rsidR="00D02491" w:rsidRDefault="006F6683">
      <w:pPr>
        <w:pStyle w:val="CodePACKT"/>
        <w:rPr>
          <w:ins w:id="2312" w:author="Rachel McCollin" w:date="2012-11-22T12:31:00Z"/>
        </w:rPr>
      </w:pPr>
      <w:r>
        <w:t>.bdr-right{</w:t>
      </w:r>
    </w:p>
    <w:p w:rsidR="00D02491" w:rsidRDefault="00D02491">
      <w:pPr>
        <w:pStyle w:val="CodePACKT"/>
        <w:numPr>
          <w:ins w:id="2313" w:author="Rachel McCollin" w:date="2012-11-22T12:31:00Z"/>
        </w:numPr>
        <w:rPr>
          <w:ins w:id="2314" w:author="Rachel McCollin" w:date="2012-11-22T12:32:00Z"/>
        </w:rPr>
      </w:pPr>
      <w:ins w:id="2315" w:author="Rachel McCollin" w:date="2012-11-22T12:31:00Z">
        <w:r>
          <w:tab/>
        </w:r>
      </w:ins>
      <w:r w:rsidR="006F6683">
        <w:t xml:space="preserve">border-left:none; </w:t>
      </w:r>
    </w:p>
    <w:p w:rsidR="00D02491" w:rsidRDefault="00D02491">
      <w:pPr>
        <w:pStyle w:val="CodePACKT"/>
        <w:numPr>
          <w:ins w:id="2316" w:author="Rachel McCollin" w:date="2012-11-22T12:32:00Z"/>
        </w:numPr>
        <w:rPr>
          <w:ins w:id="2317" w:author="Rachel McCollin" w:date="2012-11-22T12:32:00Z"/>
        </w:rPr>
      </w:pPr>
      <w:ins w:id="2318" w:author="Rachel McCollin" w:date="2012-11-22T12:32:00Z">
        <w:r>
          <w:tab/>
        </w:r>
      </w:ins>
      <w:r w:rsidR="006F6683">
        <w:t xml:space="preserve">border-top: none; </w:t>
      </w:r>
    </w:p>
    <w:p w:rsidR="00D02491" w:rsidRDefault="00D02491">
      <w:pPr>
        <w:pStyle w:val="CodePACKT"/>
        <w:numPr>
          <w:ins w:id="2319" w:author="Rachel McCollin" w:date="2012-11-22T12:32:00Z"/>
        </w:numPr>
        <w:rPr>
          <w:ins w:id="2320" w:author="Rachel McCollin" w:date="2012-11-22T12:32:00Z"/>
        </w:rPr>
      </w:pPr>
      <w:ins w:id="2321" w:author="Rachel McCollin" w:date="2012-11-22T12:32:00Z">
        <w:r>
          <w:tab/>
        </w:r>
      </w:ins>
      <w:r w:rsidR="006F6683">
        <w:t>border-bottom: none;</w:t>
      </w:r>
    </w:p>
    <w:p w:rsidR="0067667F" w:rsidRDefault="006F6683">
      <w:pPr>
        <w:pStyle w:val="CodePACKT"/>
        <w:numPr>
          <w:ins w:id="2322" w:author="Rachel McCollin" w:date="2012-11-22T12:32:00Z"/>
        </w:numPr>
      </w:pPr>
      <w:r>
        <w:t>}</w:t>
      </w:r>
    </w:p>
    <w:p w:rsidR="00D02491" w:rsidRDefault="006F6683">
      <w:pPr>
        <w:pStyle w:val="CodePACKT"/>
        <w:rPr>
          <w:ins w:id="2323" w:author="Rachel McCollin" w:date="2012-11-22T12:32:00Z"/>
        </w:rPr>
      </w:pPr>
      <w:r>
        <w:t>.bdr-bottom{</w:t>
      </w:r>
    </w:p>
    <w:p w:rsidR="00D02491" w:rsidRDefault="00D02491">
      <w:pPr>
        <w:pStyle w:val="CodePACKT"/>
        <w:numPr>
          <w:ins w:id="2324" w:author="Rachel McCollin" w:date="2012-11-22T12:32:00Z"/>
        </w:numPr>
        <w:rPr>
          <w:ins w:id="2325" w:author="Rachel McCollin" w:date="2012-11-22T12:32:00Z"/>
        </w:rPr>
      </w:pPr>
      <w:ins w:id="2326" w:author="Rachel McCollin" w:date="2012-11-22T12:32:00Z">
        <w:r>
          <w:tab/>
        </w:r>
      </w:ins>
      <w:r w:rsidR="006F6683">
        <w:t xml:space="preserve">border-left:none; </w:t>
      </w:r>
    </w:p>
    <w:p w:rsidR="00D02491" w:rsidRDefault="00D02491">
      <w:pPr>
        <w:pStyle w:val="CodePACKT"/>
        <w:numPr>
          <w:ins w:id="2327" w:author="Rachel McCollin" w:date="2012-11-22T12:32:00Z"/>
        </w:numPr>
        <w:rPr>
          <w:ins w:id="2328" w:author="Rachel McCollin" w:date="2012-11-22T12:32:00Z"/>
        </w:rPr>
      </w:pPr>
      <w:ins w:id="2329" w:author="Rachel McCollin" w:date="2012-11-22T12:32:00Z">
        <w:r>
          <w:tab/>
        </w:r>
      </w:ins>
      <w:r w:rsidR="006F6683">
        <w:t xml:space="preserve">border-right: none; </w:t>
      </w:r>
    </w:p>
    <w:p w:rsidR="00D02491" w:rsidRDefault="00D02491">
      <w:pPr>
        <w:pStyle w:val="CodePACKT"/>
        <w:numPr>
          <w:ins w:id="2330" w:author="Rachel McCollin" w:date="2012-11-22T12:32:00Z"/>
        </w:numPr>
        <w:rPr>
          <w:ins w:id="2331" w:author="Rachel McCollin" w:date="2012-11-22T12:32:00Z"/>
        </w:rPr>
      </w:pPr>
      <w:ins w:id="2332" w:author="Rachel McCollin" w:date="2012-11-22T12:32:00Z">
        <w:r>
          <w:tab/>
        </w:r>
      </w:ins>
      <w:r w:rsidR="006F6683">
        <w:t>border-top: none;</w:t>
      </w:r>
    </w:p>
    <w:p w:rsidR="0067667F" w:rsidRDefault="006F6683">
      <w:pPr>
        <w:pStyle w:val="CodePACKT"/>
        <w:numPr>
          <w:ins w:id="2333" w:author="Rachel McCollin" w:date="2012-11-22T12:32:00Z"/>
        </w:numPr>
      </w:pPr>
      <w:r>
        <w:t>}</w:t>
      </w:r>
    </w:p>
    <w:p w:rsidR="0067667F" w:rsidRDefault="006F6683">
      <w:pPr>
        <w:pStyle w:val="CodePACKT"/>
      </w:pPr>
      <w:r>
        <w:tab/>
        <w:t>/*leverage selectors for border colors</w:t>
      </w:r>
    </w:p>
    <w:p w:rsidR="0067667F" w:rsidRDefault="006F6683">
      <w:pPr>
        <w:pStyle w:val="CodePACKT"/>
      </w:pPr>
      <w:r>
        <w:tab/>
        <w:t xml:space="preserve"> -be sure to apply your rules in this order*/</w:t>
      </w:r>
    </w:p>
    <w:p w:rsidR="00D02491" w:rsidRDefault="006F6683">
      <w:pPr>
        <w:pStyle w:val="CodePACKT"/>
        <w:rPr>
          <w:ins w:id="2334" w:author="Rachel McCollin" w:date="2012-11-22T12:32:00Z"/>
        </w:rPr>
      </w:pPr>
      <w:r>
        <w:t>.bg-main.bdr{</w:t>
      </w:r>
    </w:p>
    <w:p w:rsidR="00D02491" w:rsidRDefault="00D02491">
      <w:pPr>
        <w:pStyle w:val="CodePACKT"/>
        <w:numPr>
          <w:ins w:id="2335" w:author="Rachel McCollin" w:date="2012-11-22T12:32:00Z"/>
        </w:numPr>
        <w:rPr>
          <w:ins w:id="2336" w:author="Rachel McCollin" w:date="2012-11-22T12:32:00Z"/>
        </w:rPr>
      </w:pPr>
      <w:ins w:id="2337" w:author="Rachel McCollin" w:date="2012-11-22T12:32:00Z">
        <w:r>
          <w:tab/>
        </w:r>
      </w:ins>
      <w:r w:rsidR="006F6683">
        <w:t>border-color: #aaa;</w:t>
      </w:r>
    </w:p>
    <w:p w:rsidR="0067667F" w:rsidRDefault="006F6683">
      <w:pPr>
        <w:pStyle w:val="CodePACKT"/>
        <w:numPr>
          <w:ins w:id="2338" w:author="Rachel McCollin" w:date="2012-11-22T12:32:00Z"/>
        </w:numPr>
      </w:pPr>
      <w:r>
        <w:t>}</w:t>
      </w:r>
    </w:p>
    <w:p w:rsidR="00D02491" w:rsidRDefault="006F6683">
      <w:pPr>
        <w:pStyle w:val="CodePACKT"/>
        <w:rPr>
          <w:ins w:id="2339" w:author="Rachel McCollin" w:date="2012-11-22T12:32:00Z"/>
        </w:rPr>
      </w:pPr>
      <w:r>
        <w:t>.bg-secondary.bdr{</w:t>
      </w:r>
    </w:p>
    <w:p w:rsidR="00D02491" w:rsidRDefault="00D02491">
      <w:pPr>
        <w:pStyle w:val="CodePACKT"/>
        <w:numPr>
          <w:ins w:id="2340" w:author="Rachel McCollin" w:date="2012-11-22T12:32:00Z"/>
        </w:numPr>
        <w:rPr>
          <w:ins w:id="2341" w:author="Rachel McCollin" w:date="2012-11-22T12:32:00Z"/>
        </w:rPr>
      </w:pPr>
      <w:ins w:id="2342" w:author="Rachel McCollin" w:date="2012-11-22T12:32:00Z">
        <w:r>
          <w:tab/>
        </w:r>
      </w:ins>
      <w:r w:rsidR="006F6683">
        <w:t>border-color: #999;</w:t>
      </w:r>
    </w:p>
    <w:p w:rsidR="0067667F" w:rsidRDefault="006F6683">
      <w:pPr>
        <w:pStyle w:val="CodePACKT"/>
        <w:numPr>
          <w:ins w:id="2343" w:author="Rachel McCollin" w:date="2012-11-22T12:32:00Z"/>
        </w:numPr>
      </w:pPr>
      <w:r>
        <w:t>}</w:t>
      </w:r>
    </w:p>
    <w:p w:rsidR="00D02491" w:rsidRDefault="006F6683">
      <w:pPr>
        <w:pStyle w:val="CodePACKT"/>
        <w:rPr>
          <w:ins w:id="2344" w:author="Rachel McCollin" w:date="2012-11-22T12:32:00Z"/>
        </w:rPr>
      </w:pPr>
      <w:r>
        <w:t>.bg-tertiary.bdr{</w:t>
      </w:r>
    </w:p>
    <w:p w:rsidR="00D02491" w:rsidRDefault="00D02491">
      <w:pPr>
        <w:pStyle w:val="CodePACKT"/>
        <w:numPr>
          <w:ins w:id="2345" w:author="Rachel McCollin" w:date="2012-11-22T12:32:00Z"/>
        </w:numPr>
        <w:rPr>
          <w:ins w:id="2346" w:author="Rachel McCollin" w:date="2012-11-22T12:32:00Z"/>
        </w:rPr>
      </w:pPr>
      <w:ins w:id="2347" w:author="Rachel McCollin" w:date="2012-11-22T12:32:00Z">
        <w:r>
          <w:tab/>
        </w:r>
      </w:ins>
      <w:r w:rsidR="006F6683">
        <w:t>border-color: #eee;</w:t>
      </w:r>
    </w:p>
    <w:p w:rsidR="0067667F" w:rsidRDefault="006F6683">
      <w:pPr>
        <w:pStyle w:val="CodePACKT"/>
        <w:numPr>
          <w:ins w:id="2348" w:author="Rachel McCollin" w:date="2012-11-22T12:32:00Z"/>
        </w:numPr>
      </w:pPr>
      <w:r>
        <w:t>}</w:t>
      </w:r>
    </w:p>
    <w:p w:rsidR="0067667F" w:rsidDel="00D02491" w:rsidRDefault="006F6683">
      <w:pPr>
        <w:pStyle w:val="CodePACKT"/>
        <w:rPr>
          <w:del w:id="2349" w:author="Rachel McCollin" w:date="2012-11-22T12:32:00Z"/>
        </w:rPr>
      </w:pPr>
      <w:del w:id="2350" w:author="Rachel McCollin" w:date="2012-11-22T12:32:00Z">
        <w:r w:rsidDel="00D02491">
          <w:delText>...</w:delText>
        </w:r>
      </w:del>
    </w:p>
    <w:p w:rsidR="00B30C77" w:rsidRDefault="006F6683">
      <w:pPr>
        <w:pStyle w:val="NumberedBulletPACKT"/>
        <w:numPr>
          <w:ins w:id="2351" w:author="Rachel McCollin" w:date="2012-11-22T12:35:00Z"/>
        </w:numPr>
        <w:pPrChange w:id="2352" w:author="Rachel McCollin" w:date="2012-11-22T12:35:00Z">
          <w:pPr>
            <w:pStyle w:val="Standard"/>
          </w:pPr>
        </w:pPrChange>
      </w:pPr>
      <w:r>
        <w:t xml:space="preserve">Next, </w:t>
      </w:r>
      <w:del w:id="2353" w:author="Rachel McCollin" w:date="2012-11-22T12:32:00Z">
        <w:r w:rsidDel="00295EA4">
          <w:delText xml:space="preserve">lets </w:delText>
        </w:r>
      </w:del>
      <w:r>
        <w:t xml:space="preserve">set up </w:t>
      </w:r>
      <w:del w:id="2354" w:author="Rachel McCollin" w:date="2012-11-22T12:32:00Z">
        <w:r w:rsidDel="00295EA4">
          <w:delText xml:space="preserve">our </w:delText>
        </w:r>
      </w:del>
      <w:ins w:id="2355" w:author="Rachel McCollin" w:date="2012-11-22T12:32:00Z">
        <w:r w:rsidR="00295EA4">
          <w:t xml:space="preserve">the </w:t>
        </w:r>
      </w:ins>
      <w:r>
        <w:t>rounded corners</w:t>
      </w:r>
      <w:del w:id="2356" w:author="Rachel McCollin" w:date="2012-11-22T12:32:00Z">
        <w:r w:rsidDel="00295EA4">
          <w:delText>,</w:delText>
        </w:r>
      </w:del>
      <w:ins w:id="2357" w:author="Rachel McCollin" w:date="2012-11-22T12:32:00Z">
        <w:r w:rsidR="00295EA4">
          <w:t xml:space="preserve">. As with </w:t>
        </w:r>
      </w:ins>
      <w:ins w:id="2358" w:author="Rachel McCollin" w:date="2012-11-22T14:45:00Z">
        <w:r w:rsidR="00754ECC">
          <w:t>gradients</w:t>
        </w:r>
      </w:ins>
      <w:ins w:id="2359" w:author="Rachel McCollin" w:date="2012-11-22T12:32:00Z">
        <w:r w:rsidR="00295EA4">
          <w:t xml:space="preserve">, we’ve </w:t>
        </w:r>
      </w:ins>
      <w:ins w:id="2360" w:author="Rachel McCollin" w:date="2012-11-22T14:45:00Z">
        <w:r w:rsidR="00754ECC">
          <w:t>omitted</w:t>
        </w:r>
      </w:ins>
      <w:ins w:id="2361" w:author="Rachel McCollin" w:date="2012-11-22T12:32:00Z">
        <w:r w:rsidR="00295EA4">
          <w:t xml:space="preserve"> the browser-</w:t>
        </w:r>
      </w:ins>
      <w:ins w:id="2362" w:author="Rachel McCollin" w:date="2012-11-22T14:45:00Z">
        <w:r w:rsidR="00754ECC">
          <w:t>prefixed</w:t>
        </w:r>
      </w:ins>
      <w:ins w:id="2363" w:author="Rachel McCollin" w:date="2012-11-22T12:32:00Z">
        <w:r w:rsidR="00295EA4">
          <w:t xml:space="preserve"> code to save space, but you</w:t>
        </w:r>
      </w:ins>
      <w:ins w:id="2364" w:author="Rachel McCollin" w:date="2012-11-22T12:33:00Z">
        <w:r w:rsidR="00295EA4">
          <w:t>’ll find it in the code pack.</w:t>
        </w:r>
      </w:ins>
      <w:del w:id="2365" w:author="Rachel McCollin" w:date="2012-11-22T12:32:00Z">
        <w:r w:rsidDel="00295EA4">
          <w:delText xml:space="preserve"> same as with borders, if you only want to apply rounded corners to specific sides we'll accommodate that as well:</w:delText>
        </w:r>
      </w:del>
    </w:p>
    <w:p w:rsidR="0067667F" w:rsidDel="00295EA4" w:rsidRDefault="006F6683">
      <w:pPr>
        <w:pStyle w:val="CodePACKT"/>
        <w:rPr>
          <w:del w:id="2366" w:author="Rachel McCollin" w:date="2012-11-22T12:33:00Z"/>
        </w:rPr>
      </w:pPr>
      <w:del w:id="2367" w:author="Rachel McCollin" w:date="2012-11-22T12:33:00Z">
        <w:r w:rsidDel="00295EA4">
          <w:delText>...</w:delText>
        </w:r>
      </w:del>
    </w:p>
    <w:p w:rsidR="0067667F" w:rsidRDefault="006F6683">
      <w:pPr>
        <w:pStyle w:val="CodePACKT"/>
      </w:pPr>
      <w:r>
        <w:t>/*rounded corners*/</w:t>
      </w:r>
    </w:p>
    <w:p w:rsidR="0067667F" w:rsidDel="00295EA4" w:rsidRDefault="006F6683">
      <w:pPr>
        <w:pStyle w:val="CodePACKT"/>
        <w:rPr>
          <w:del w:id="2368" w:author="Rachel McCollin" w:date="2012-11-22T12:33:00Z"/>
        </w:rPr>
      </w:pPr>
      <w:r>
        <w:t>.rnd</w:t>
      </w:r>
      <w:del w:id="2369" w:author="Rachel McCollin" w:date="2012-11-22T12:33:00Z">
        <w:r w:rsidDel="00295EA4">
          <w:delText>{-webkit-border-radius: 5px;</w:delText>
        </w:r>
      </w:del>
    </w:p>
    <w:p w:rsidR="00295EA4" w:rsidRDefault="006F6683" w:rsidP="00295EA4">
      <w:pPr>
        <w:pStyle w:val="CodePACKT"/>
      </w:pPr>
      <w:del w:id="2370" w:author="Rachel McCollin" w:date="2012-11-22T12:33:00Z">
        <w:r w:rsidDel="00295EA4">
          <w:delText>-moz-border-radius: 5px;</w:delText>
        </w:r>
      </w:del>
    </w:p>
    <w:p w:rsidR="00295EA4" w:rsidRDefault="00295EA4">
      <w:pPr>
        <w:pStyle w:val="CodePACKT"/>
        <w:rPr>
          <w:ins w:id="2371" w:author="Rachel McCollin" w:date="2012-11-22T12:33:00Z"/>
        </w:rPr>
      </w:pPr>
      <w:ins w:id="2372" w:author="Rachel McCollin" w:date="2012-11-22T12:33:00Z">
        <w:r>
          <w:tab/>
        </w:r>
      </w:ins>
      <w:r w:rsidR="006F6683">
        <w:t>border-radius: 5px;</w:t>
      </w:r>
    </w:p>
    <w:p w:rsidR="0067667F" w:rsidRDefault="006F6683">
      <w:pPr>
        <w:pStyle w:val="CodePACKT"/>
        <w:numPr>
          <w:ins w:id="2373" w:author="Rachel McCollin" w:date="2012-11-22T12:33:00Z"/>
        </w:numPr>
      </w:pPr>
      <w:r>
        <w:t>}</w:t>
      </w:r>
    </w:p>
    <w:p w:rsidR="0067667F" w:rsidRDefault="006F6683">
      <w:pPr>
        <w:pStyle w:val="CodePACKT"/>
      </w:pPr>
      <w:r>
        <w:tab/>
        <w:t>/*only two corners*/</w:t>
      </w:r>
    </w:p>
    <w:p w:rsidR="00295EA4" w:rsidRDefault="006F6683">
      <w:pPr>
        <w:pStyle w:val="CodePACKT"/>
        <w:rPr>
          <w:ins w:id="2374" w:author="Rachel McCollin" w:date="2012-11-22T12:33:00Z"/>
        </w:rPr>
      </w:pPr>
      <w:r>
        <w:t>.rnd-top{</w:t>
      </w:r>
    </w:p>
    <w:p w:rsidR="0067667F" w:rsidDel="00295EA4" w:rsidRDefault="006F6683">
      <w:pPr>
        <w:pStyle w:val="CodePACKT"/>
        <w:numPr>
          <w:ins w:id="2375" w:author="Rachel McCollin" w:date="2012-11-22T12:33:00Z"/>
        </w:numPr>
        <w:rPr>
          <w:del w:id="2376" w:author="Rachel McCollin" w:date="2012-11-22T12:33:00Z"/>
        </w:rPr>
      </w:pPr>
      <w:del w:id="2377" w:author="Rachel McCollin" w:date="2012-11-22T12:33:00Z">
        <w:r w:rsidDel="00295EA4">
          <w:delText>-webkit-border-radius: 5px 5px 0 0;</w:delText>
        </w:r>
      </w:del>
    </w:p>
    <w:p w:rsidR="0067667F" w:rsidDel="00295EA4" w:rsidRDefault="006F6683">
      <w:pPr>
        <w:pStyle w:val="CodePACKT"/>
        <w:rPr>
          <w:del w:id="2378" w:author="Rachel McCollin" w:date="2012-11-22T12:33:00Z"/>
        </w:rPr>
      </w:pPr>
      <w:del w:id="2379" w:author="Rachel McCollin" w:date="2012-11-22T12:33:00Z">
        <w:r w:rsidDel="00295EA4">
          <w:delText>-moz-border-radius: 5px 5px 0 0;</w:delText>
        </w:r>
      </w:del>
    </w:p>
    <w:p w:rsidR="0067667F" w:rsidRDefault="006F6683">
      <w:pPr>
        <w:pStyle w:val="CodePACKT"/>
      </w:pPr>
      <w:r>
        <w:t>border-radius: 5px 5px 0 0;</w:t>
      </w:r>
    </w:p>
    <w:p w:rsidR="0067667F" w:rsidDel="00295EA4" w:rsidRDefault="006F6683">
      <w:pPr>
        <w:pStyle w:val="CodePACKT"/>
        <w:rPr>
          <w:del w:id="2380" w:author="Rachel McCollin" w:date="2012-11-22T12:33:00Z"/>
        </w:rPr>
      </w:pPr>
      <w:del w:id="2381" w:author="Rachel McCollin" w:date="2012-11-22T12:33:00Z">
        <w:r w:rsidDel="00295EA4">
          <w:delText>behavior: url(css/PIE.htc);}</w:delText>
        </w:r>
      </w:del>
      <w:ins w:id="2382" w:author="Rachel McCollin" w:date="2012-11-22T12:33:00Z">
        <w:r w:rsidR="00295EA4">
          <w:t>}</w:t>
        </w:r>
      </w:ins>
    </w:p>
    <w:p w:rsidR="0067667F" w:rsidRDefault="0067667F">
      <w:pPr>
        <w:pStyle w:val="CodePACKT"/>
      </w:pPr>
    </w:p>
    <w:p w:rsidR="00295EA4" w:rsidRDefault="006F6683">
      <w:pPr>
        <w:pStyle w:val="CodePACKT"/>
        <w:rPr>
          <w:ins w:id="2383" w:author="Rachel McCollin" w:date="2012-11-22T12:33:00Z"/>
        </w:rPr>
      </w:pPr>
      <w:r>
        <w:t>.rnd-left{</w:t>
      </w:r>
    </w:p>
    <w:p w:rsidR="0067667F" w:rsidDel="00295EA4" w:rsidRDefault="006F6683">
      <w:pPr>
        <w:pStyle w:val="CodePACKT"/>
        <w:numPr>
          <w:ins w:id="2384" w:author="Rachel McCollin" w:date="2012-11-22T12:33:00Z"/>
        </w:numPr>
        <w:rPr>
          <w:del w:id="2385" w:author="Rachel McCollin" w:date="2012-11-22T12:33:00Z"/>
        </w:rPr>
      </w:pPr>
      <w:del w:id="2386" w:author="Rachel McCollin" w:date="2012-11-22T12:33:00Z">
        <w:r w:rsidDel="00295EA4">
          <w:delText>-webkit-border-radius: 5px 0 0 5px;</w:delText>
        </w:r>
      </w:del>
    </w:p>
    <w:p w:rsidR="0067667F" w:rsidDel="00295EA4" w:rsidRDefault="006F6683">
      <w:pPr>
        <w:pStyle w:val="CodePACKT"/>
        <w:rPr>
          <w:del w:id="2387" w:author="Rachel McCollin" w:date="2012-11-22T12:33:00Z"/>
        </w:rPr>
      </w:pPr>
      <w:del w:id="2388" w:author="Rachel McCollin" w:date="2012-11-22T12:33:00Z">
        <w:r w:rsidDel="00295EA4">
          <w:delText>-moz-border-radius: 5px 0 0 5px;</w:delText>
        </w:r>
      </w:del>
    </w:p>
    <w:p w:rsidR="0067667F" w:rsidRDefault="006F6683">
      <w:pPr>
        <w:pStyle w:val="CodePACKT"/>
      </w:pPr>
      <w:r>
        <w:t>border-radius: 5px 0 0 5px;</w:t>
      </w:r>
    </w:p>
    <w:p w:rsidR="0067667F" w:rsidDel="00295EA4" w:rsidRDefault="006F6683">
      <w:pPr>
        <w:pStyle w:val="CodePACKT"/>
        <w:rPr>
          <w:del w:id="2389" w:author="Rachel McCollin" w:date="2012-11-22T12:33:00Z"/>
        </w:rPr>
      </w:pPr>
      <w:del w:id="2390" w:author="Rachel McCollin" w:date="2012-11-22T12:33:00Z">
        <w:r w:rsidDel="00295EA4">
          <w:delText>behavior: url(css/PIE.htc);}</w:delText>
        </w:r>
      </w:del>
      <w:ins w:id="2391" w:author="Rachel McCollin" w:date="2012-11-22T12:33:00Z">
        <w:r w:rsidR="00295EA4">
          <w:t>}</w:t>
        </w:r>
      </w:ins>
    </w:p>
    <w:p w:rsidR="0067667F" w:rsidRDefault="0067667F">
      <w:pPr>
        <w:pStyle w:val="CodePACKT"/>
      </w:pPr>
    </w:p>
    <w:p w:rsidR="00295EA4" w:rsidRDefault="006F6683">
      <w:pPr>
        <w:pStyle w:val="CodePACKT"/>
        <w:rPr>
          <w:ins w:id="2392" w:author="Rachel McCollin" w:date="2012-11-22T12:33:00Z"/>
        </w:rPr>
      </w:pPr>
      <w:r>
        <w:t>.rnd-right{</w:t>
      </w:r>
    </w:p>
    <w:p w:rsidR="0067667F" w:rsidDel="00295EA4" w:rsidRDefault="006F6683">
      <w:pPr>
        <w:pStyle w:val="CodePACKT"/>
        <w:numPr>
          <w:ins w:id="2393" w:author="Rachel McCollin" w:date="2012-11-22T12:33:00Z"/>
        </w:numPr>
        <w:rPr>
          <w:del w:id="2394" w:author="Rachel McCollin" w:date="2012-11-22T12:33:00Z"/>
        </w:rPr>
      </w:pPr>
      <w:del w:id="2395" w:author="Rachel McCollin" w:date="2012-11-22T12:33:00Z">
        <w:r w:rsidDel="00295EA4">
          <w:delText>-webkit-border-radius: 0 5px 5px 0;</w:delText>
        </w:r>
      </w:del>
    </w:p>
    <w:p w:rsidR="0067667F" w:rsidDel="00295EA4" w:rsidRDefault="006F6683">
      <w:pPr>
        <w:pStyle w:val="CodePACKT"/>
        <w:rPr>
          <w:del w:id="2396" w:author="Rachel McCollin" w:date="2012-11-22T12:33:00Z"/>
        </w:rPr>
      </w:pPr>
      <w:del w:id="2397" w:author="Rachel McCollin" w:date="2012-11-22T12:33:00Z">
        <w:r w:rsidDel="00295EA4">
          <w:delText>-moz-border-radius: 0 5px 5px 0;</w:delText>
        </w:r>
      </w:del>
    </w:p>
    <w:p w:rsidR="0067667F" w:rsidRDefault="006F6683">
      <w:pPr>
        <w:pStyle w:val="CodePACKT"/>
      </w:pPr>
      <w:r>
        <w:t>border-radius: 0 5px 5px 0;</w:t>
      </w:r>
    </w:p>
    <w:p w:rsidR="0067667F" w:rsidDel="00295EA4" w:rsidRDefault="006F6683">
      <w:pPr>
        <w:pStyle w:val="CodePACKT"/>
        <w:rPr>
          <w:del w:id="2398" w:author="Rachel McCollin" w:date="2012-11-22T12:33:00Z"/>
        </w:rPr>
      </w:pPr>
      <w:del w:id="2399" w:author="Rachel McCollin" w:date="2012-11-22T12:33:00Z">
        <w:r w:rsidDel="00295EA4">
          <w:delText>behavior: url(css/PIE.htc);}</w:delText>
        </w:r>
      </w:del>
      <w:ins w:id="2400" w:author="Rachel McCollin" w:date="2012-11-22T12:33:00Z">
        <w:r w:rsidR="00295EA4">
          <w:t>}</w:t>
        </w:r>
      </w:ins>
    </w:p>
    <w:p w:rsidR="0067667F" w:rsidRDefault="0067667F">
      <w:pPr>
        <w:pStyle w:val="CodePACKT"/>
      </w:pPr>
    </w:p>
    <w:p w:rsidR="00295EA4" w:rsidRDefault="006F6683">
      <w:pPr>
        <w:pStyle w:val="CodePACKT"/>
        <w:rPr>
          <w:ins w:id="2401" w:author="Rachel McCollin" w:date="2012-11-22T12:33:00Z"/>
        </w:rPr>
      </w:pPr>
      <w:r>
        <w:t>.rnd-bottom{</w:t>
      </w:r>
    </w:p>
    <w:p w:rsidR="0067667F" w:rsidDel="00295EA4" w:rsidRDefault="006F6683">
      <w:pPr>
        <w:pStyle w:val="CodePACKT"/>
        <w:numPr>
          <w:ins w:id="2402" w:author="Rachel McCollin" w:date="2012-11-22T12:33:00Z"/>
        </w:numPr>
        <w:rPr>
          <w:del w:id="2403" w:author="Rachel McCollin" w:date="2012-11-22T12:33:00Z"/>
        </w:rPr>
      </w:pPr>
      <w:del w:id="2404" w:author="Rachel McCollin" w:date="2012-11-22T12:33:00Z">
        <w:r w:rsidDel="00295EA4">
          <w:delText>-webkit-border-radius: 0 0 5px 5px;</w:delText>
        </w:r>
      </w:del>
    </w:p>
    <w:p w:rsidR="0067667F" w:rsidDel="00295EA4" w:rsidRDefault="006F6683">
      <w:pPr>
        <w:pStyle w:val="CodePACKT"/>
        <w:rPr>
          <w:del w:id="2405" w:author="Rachel McCollin" w:date="2012-11-22T12:33:00Z"/>
        </w:rPr>
      </w:pPr>
      <w:del w:id="2406" w:author="Rachel McCollin" w:date="2012-11-22T12:33:00Z">
        <w:r w:rsidDel="00295EA4">
          <w:delText>-moz-border-radius: 0 0 5px 5px;</w:delText>
        </w:r>
      </w:del>
    </w:p>
    <w:p w:rsidR="0067667F" w:rsidRDefault="006F6683">
      <w:pPr>
        <w:pStyle w:val="CodePACKT"/>
        <w:rPr>
          <w:ins w:id="2407" w:author="Rachel McCollin" w:date="2012-11-22T12:34:00Z"/>
        </w:rPr>
      </w:pPr>
      <w:r>
        <w:t>border-radius: 0 0 5px 5px</w:t>
      </w:r>
      <w:ins w:id="2408" w:author="Rachel McCollin" w:date="2012-11-22T12:34:00Z">
        <w:r w:rsidR="00295EA4">
          <w:t>;</w:t>
        </w:r>
      </w:ins>
    </w:p>
    <w:p w:rsidR="00295EA4" w:rsidRDefault="00295EA4">
      <w:pPr>
        <w:pStyle w:val="CodePACKT"/>
        <w:numPr>
          <w:ins w:id="2409" w:author="Rachel McCollin" w:date="2012-11-22T12:34:00Z"/>
        </w:numPr>
      </w:pPr>
      <w:ins w:id="2410" w:author="Rachel McCollin" w:date="2012-11-22T12:34:00Z">
        <w:r>
          <w:t>}</w:t>
        </w:r>
      </w:ins>
    </w:p>
    <w:p w:rsidR="0067667F" w:rsidDel="00295EA4" w:rsidRDefault="006F6683">
      <w:pPr>
        <w:pStyle w:val="CodePACKT"/>
        <w:rPr>
          <w:del w:id="2411" w:author="Rachel McCollin" w:date="2012-11-22T12:34:00Z"/>
        </w:rPr>
      </w:pPr>
      <w:del w:id="2412" w:author="Rachel McCollin" w:date="2012-11-22T12:34:00Z">
        <w:r w:rsidDel="00295EA4">
          <w:delText>behavior: url(css/PIE.htc);}</w:delText>
        </w:r>
      </w:del>
    </w:p>
    <w:p w:rsidR="0067667F" w:rsidDel="00295EA4" w:rsidRDefault="006F6683">
      <w:pPr>
        <w:pStyle w:val="CodePACKT"/>
        <w:rPr>
          <w:del w:id="2413" w:author="Rachel McCollin" w:date="2012-11-22T12:34:00Z"/>
        </w:rPr>
      </w:pPr>
      <w:del w:id="2414" w:author="Rachel McCollin" w:date="2012-11-22T12:34:00Z">
        <w:r w:rsidDel="00295EA4">
          <w:delText>...</w:delText>
        </w:r>
      </w:del>
    </w:p>
    <w:p w:rsidR="00B30C77" w:rsidRDefault="006F6683">
      <w:pPr>
        <w:pStyle w:val="NumberedBulletPACKT"/>
        <w:numPr>
          <w:ins w:id="2415" w:author="Rachel McCollin" w:date="2012-11-22T12:35:00Z"/>
        </w:numPr>
        <w:pPrChange w:id="2416" w:author="Rachel McCollin" w:date="2012-11-22T12:35:00Z">
          <w:pPr>
            <w:pStyle w:val="Standard"/>
          </w:pPr>
        </w:pPrChange>
      </w:pPr>
      <w:del w:id="2417" w:author="Rachel McCollin" w:date="2012-11-22T12:34:00Z">
        <w:r w:rsidDel="00295EA4">
          <w:delText>Last, lets</w:delText>
        </w:r>
      </w:del>
      <w:ins w:id="2418" w:author="Rachel McCollin" w:date="2012-11-22T12:34:00Z">
        <w:r w:rsidR="00295EA4">
          <w:t>Finally,</w:t>
        </w:r>
      </w:ins>
      <w:r>
        <w:t xml:space="preserve"> set up some box shadows</w:t>
      </w:r>
      <w:ins w:id="2419" w:author="Rachel McCollin" w:date="2012-11-22T12:34:00Z">
        <w:r w:rsidR="00295EA4">
          <w:t xml:space="preserve"> (again, browser-prefixed code </w:t>
        </w:r>
      </w:ins>
      <w:ins w:id="2420" w:author="Rachel McCollin" w:date="2012-11-22T15:49:00Z">
        <w:r w:rsidR="00FA7FB5">
          <w:t>has</w:t>
        </w:r>
      </w:ins>
      <w:ins w:id="2421" w:author="Rachel McCollin" w:date="2012-11-22T12:34:00Z">
        <w:r w:rsidR="00295EA4">
          <w:t xml:space="preserve"> been omitted)</w:t>
        </w:r>
      </w:ins>
      <w:r>
        <w:t>.</w:t>
      </w:r>
    </w:p>
    <w:p w:rsidR="0067667F" w:rsidRDefault="006F6683">
      <w:pPr>
        <w:pStyle w:val="CodePACKT"/>
      </w:pPr>
      <w:r>
        <w:t>...</w:t>
      </w:r>
    </w:p>
    <w:p w:rsidR="0067667F" w:rsidRDefault="006F6683">
      <w:pPr>
        <w:pStyle w:val="CodePACKT"/>
      </w:pPr>
      <w:r>
        <w:t>/*box-shadows*/</w:t>
      </w:r>
    </w:p>
    <w:p w:rsidR="00295EA4" w:rsidRDefault="006F6683">
      <w:pPr>
        <w:pStyle w:val="CodePACKT"/>
        <w:rPr>
          <w:ins w:id="2422" w:author="Rachel McCollin" w:date="2012-11-22T12:34:00Z"/>
        </w:rPr>
      </w:pPr>
      <w:r>
        <w:t>.shdw-centered{</w:t>
      </w:r>
    </w:p>
    <w:p w:rsidR="0067667F" w:rsidDel="00295EA4" w:rsidRDefault="006F6683">
      <w:pPr>
        <w:pStyle w:val="CodePACKT"/>
        <w:numPr>
          <w:ins w:id="2423" w:author="Rachel McCollin" w:date="2012-11-22T12:34:00Z"/>
        </w:numPr>
        <w:rPr>
          <w:del w:id="2424" w:author="Rachel McCollin" w:date="2012-11-22T12:34:00Z"/>
        </w:rPr>
      </w:pPr>
      <w:del w:id="2425" w:author="Rachel McCollin" w:date="2012-11-22T12:34:00Z">
        <w:r w:rsidDel="00295EA4">
          <w:delText>-moz-box-shadow: 0 0 .15px rgba(0, 0, 0, 0.5);</w:delText>
        </w:r>
      </w:del>
    </w:p>
    <w:p w:rsidR="0067667F" w:rsidDel="00295EA4" w:rsidRDefault="006F6683">
      <w:pPr>
        <w:pStyle w:val="CodePACKT"/>
        <w:rPr>
          <w:del w:id="2426" w:author="Rachel McCollin" w:date="2012-11-22T12:34:00Z"/>
        </w:rPr>
      </w:pPr>
      <w:del w:id="2427" w:author="Rachel McCollin" w:date="2012-11-22T12:34:00Z">
        <w:r w:rsidDel="00295EA4">
          <w:delText xml:space="preserve">  -webkit-box-shadow: 0 0 15px rgba(0, 0, 0, 0.5);</w:delText>
        </w:r>
      </w:del>
    </w:p>
    <w:p w:rsidR="0067667F" w:rsidRDefault="006F6683">
      <w:pPr>
        <w:pStyle w:val="CodePACKT"/>
      </w:pPr>
      <w:del w:id="2428" w:author="Rachel McCollin" w:date="2012-11-22T12:34:00Z">
        <w:r w:rsidDel="00295EA4">
          <w:delText xml:space="preserve">  </w:delText>
        </w:r>
      </w:del>
      <w:r>
        <w:t>box-shadow: 0 0 15px rgba(0, 0, 0, 0.5);</w:t>
      </w:r>
    </w:p>
    <w:p w:rsidR="0067667F" w:rsidDel="00295EA4" w:rsidRDefault="006F6683">
      <w:pPr>
        <w:pStyle w:val="CodePACKT"/>
        <w:rPr>
          <w:del w:id="2429" w:author="Rachel McCollin" w:date="2012-11-22T12:34:00Z"/>
        </w:rPr>
      </w:pPr>
      <w:del w:id="2430" w:author="Rachel McCollin" w:date="2012-11-22T12:34:00Z">
        <w:r w:rsidDel="00295EA4">
          <w:delText xml:space="preserve">  behavior: url(css/PIE.htc);}</w:delText>
        </w:r>
      </w:del>
      <w:ins w:id="2431" w:author="Rachel McCollin" w:date="2012-11-22T12:34:00Z">
        <w:r w:rsidR="00295EA4">
          <w:t>}</w:t>
        </w:r>
      </w:ins>
    </w:p>
    <w:p w:rsidR="0067667F" w:rsidRDefault="006F6683">
      <w:pPr>
        <w:pStyle w:val="CodePACKT"/>
      </w:pPr>
      <w:del w:id="2432" w:author="Rachel McCollin" w:date="2012-11-22T12:34:00Z">
        <w:r w:rsidDel="00295EA4">
          <w:delText xml:space="preserve">  </w:delText>
        </w:r>
      </w:del>
    </w:p>
    <w:p w:rsidR="00A3324C" w:rsidRDefault="006F6683">
      <w:pPr>
        <w:pStyle w:val="CodePACKT"/>
        <w:rPr>
          <w:ins w:id="2433" w:author="Rachel McCollin" w:date="2012-11-22T12:34:00Z"/>
        </w:rPr>
      </w:pPr>
      <w:r>
        <w:t>.shdw-offset{</w:t>
      </w:r>
    </w:p>
    <w:p w:rsidR="0067667F" w:rsidDel="00A3324C" w:rsidRDefault="006F6683">
      <w:pPr>
        <w:pStyle w:val="CodePACKT"/>
        <w:numPr>
          <w:ins w:id="2434" w:author="Rachel McCollin" w:date="2012-11-22T12:34:00Z"/>
        </w:numPr>
        <w:rPr>
          <w:del w:id="2435" w:author="Rachel McCollin" w:date="2012-11-22T12:34:00Z"/>
        </w:rPr>
      </w:pPr>
      <w:del w:id="2436" w:author="Rachel McCollin" w:date="2012-11-22T12:34:00Z">
        <w:r w:rsidDel="00A3324C">
          <w:delText>-moz-box-shadow: 2px 2px 10px rgba(0, 0, 0, 0.5);</w:delText>
        </w:r>
      </w:del>
    </w:p>
    <w:p w:rsidR="0067667F" w:rsidDel="00A3324C" w:rsidRDefault="006F6683">
      <w:pPr>
        <w:pStyle w:val="CodePACKT"/>
        <w:rPr>
          <w:del w:id="2437" w:author="Rachel McCollin" w:date="2012-11-22T12:34:00Z"/>
        </w:rPr>
      </w:pPr>
      <w:del w:id="2438" w:author="Rachel McCollin" w:date="2012-11-22T12:34:00Z">
        <w:r w:rsidDel="00A3324C">
          <w:delText>-webkit-box-shadow: 2px 2px 10px rgba(0, 0, 0, 0.5);</w:delText>
        </w:r>
      </w:del>
    </w:p>
    <w:p w:rsidR="0067667F" w:rsidRDefault="006F6683">
      <w:pPr>
        <w:pStyle w:val="CodePACKT"/>
      </w:pPr>
      <w:r>
        <w:t>box-shadow: 2px 2px 10px rgba(0, 0, 0, 0.5)</w:t>
      </w:r>
      <w:ins w:id="2439" w:author="Rachel McCollin" w:date="2012-11-22T12:35:00Z">
        <w:r w:rsidR="00A3324C">
          <w:t>;</w:t>
        </w:r>
      </w:ins>
    </w:p>
    <w:p w:rsidR="0067667F" w:rsidRDefault="006F6683">
      <w:pPr>
        <w:pStyle w:val="CodePACKT"/>
        <w:rPr>
          <w:ins w:id="2440" w:author="Rachel McCollin" w:date="2012-11-22T12:35:00Z"/>
        </w:rPr>
      </w:pPr>
      <w:del w:id="2441" w:author="Rachel McCollin" w:date="2012-11-22T12:35:00Z">
        <w:r w:rsidDel="00A3324C">
          <w:delText>behavior: url(css/PIE.htc);}</w:delText>
        </w:r>
      </w:del>
      <w:ins w:id="2442" w:author="Rachel McCollin" w:date="2012-11-22T12:35:00Z">
        <w:r w:rsidR="00A3324C">
          <w:t>}</w:t>
        </w:r>
      </w:ins>
    </w:p>
    <w:p w:rsidR="00B30C77" w:rsidRDefault="00A3324C">
      <w:pPr>
        <w:pStyle w:val="NumberedBulletPACKT"/>
        <w:numPr>
          <w:ins w:id="2443" w:author="Rachel McCollin" w:date="2012-11-22T12:35:00Z"/>
        </w:numPr>
        <w:pPrChange w:id="2444" w:author="Rachel McCollin" w:date="2012-11-22T12:35:00Z">
          <w:pPr>
            <w:pStyle w:val="CodePACKT"/>
          </w:pPr>
        </w:pPrChange>
      </w:pPr>
      <w:ins w:id="2445" w:author="Rachel McCollin" w:date="2012-11-22T12:35:00Z">
        <w:r>
          <w:t>Now save your stylesheet again.</w:t>
        </w:r>
      </w:ins>
    </w:p>
    <w:p w:rsidR="0067667F" w:rsidDel="00A3324C" w:rsidRDefault="006F6683">
      <w:pPr>
        <w:pStyle w:val="CodePACKT"/>
        <w:rPr>
          <w:del w:id="2446" w:author="Rachel McCollin" w:date="2012-11-22T12:35:00Z"/>
        </w:rPr>
      </w:pPr>
      <w:del w:id="2447" w:author="Rachel McCollin" w:date="2012-11-22T12:35:00Z">
        <w:r w:rsidDel="00A3324C">
          <w:delText>...</w:delText>
        </w:r>
      </w:del>
    </w:p>
    <w:p w:rsidR="0067667F" w:rsidRDefault="006F6683">
      <w:pPr>
        <w:pStyle w:val="WJHPackt"/>
        <w:outlineLvl w:val="9"/>
      </w:pPr>
      <w:r>
        <w:t>What just happened</w:t>
      </w:r>
      <w:ins w:id="2448" w:author="Rachel McCollin" w:date="2012-11-22T12:35:00Z">
        <w:r w:rsidR="00A3324C">
          <w:t>?</w:t>
        </w:r>
      </w:ins>
      <w:del w:id="2449" w:author="Rachel McCollin" w:date="2012-11-22T12:35:00Z">
        <w:r w:rsidDel="00A3324C">
          <w:delText>:</w:delText>
        </w:r>
      </w:del>
    </w:p>
    <w:p w:rsidR="00F1781A" w:rsidRDefault="00F1781A">
      <w:pPr>
        <w:pStyle w:val="Standard"/>
        <w:numPr>
          <w:ins w:id="2450" w:author="Rachel McCollin" w:date="2012-11-22T12:35:00Z"/>
        </w:numPr>
        <w:rPr>
          <w:ins w:id="2451" w:author="Rachel McCollin" w:date="2012-11-22T12:35:00Z"/>
        </w:rPr>
      </w:pPr>
      <w:ins w:id="2452" w:author="Rachel McCollin" w:date="2012-11-22T12:35:00Z">
        <w:r>
          <w:t xml:space="preserve">We added styling for </w:t>
        </w:r>
      </w:ins>
      <w:ins w:id="2453" w:author="Rachel McCollin" w:date="2012-11-22T14:45:00Z">
        <w:r w:rsidR="00754ECC">
          <w:t>borders</w:t>
        </w:r>
      </w:ins>
      <w:ins w:id="2454" w:author="Rachel McCollin" w:date="2012-11-22T12:35:00Z">
        <w:r>
          <w:t>, gradients, rounded corners and box shadows.</w:t>
        </w:r>
      </w:ins>
    </w:p>
    <w:p w:rsidR="0067667F" w:rsidRDefault="006F6683">
      <w:pPr>
        <w:pStyle w:val="Standard"/>
      </w:pPr>
      <w:r>
        <w:t xml:space="preserve">Keeping in mind our “object oriented” CSS strategy, the above rules have been </w:t>
      </w:r>
      <w:del w:id="2455" w:author="Rachel McCollin" w:date="2012-11-22T15:49:00Z">
        <w:r w:rsidDel="00FA7FB5">
          <w:delText>made</w:delText>
        </w:r>
      </w:del>
      <w:ins w:id="2456" w:author="Rachel McCollin" w:date="2012-11-22T15:49:00Z">
        <w:r w:rsidR="00FA7FB5">
          <w:t>added</w:t>
        </w:r>
      </w:ins>
      <w:r>
        <w:t xml:space="preserve">, not </w:t>
      </w:r>
      <w:del w:id="2457" w:author="Rachel McCollin" w:date="2012-11-22T15:49:00Z">
        <w:r w:rsidDel="00FA7FB5">
          <w:delText>so much that</w:delText>
        </w:r>
      </w:del>
      <w:ins w:id="2458" w:author="Rachel McCollin" w:date="2012-11-22T15:49:00Z">
        <w:r w:rsidR="00FA7FB5">
          <w:t>because</w:t>
        </w:r>
      </w:ins>
      <w:r>
        <w:t xml:space="preserve"> we'll definitely use them but </w:t>
      </w:r>
      <w:del w:id="2459" w:author="Rachel McCollin" w:date="2012-11-22T15:49:00Z">
        <w:r w:rsidDel="00FA7FB5">
          <w:delText>so that they're there incase</w:delText>
        </w:r>
      </w:del>
      <w:ins w:id="2460" w:author="Rachel McCollin" w:date="2012-11-22T15:49:00Z">
        <w:r w:rsidR="00FA7FB5">
          <w:t>in case</w:t>
        </w:r>
      </w:ins>
      <w:r>
        <w:t xml:space="preserve"> we need to use them. Just as the </w:t>
      </w:r>
      <w:r w:rsidR="00AA060C" w:rsidRPr="00AA060C">
        <w:rPr>
          <w:rStyle w:val="CodeInTextPACKT"/>
          <w:rPrChange w:id="2461" w:author="Unnati" w:date="2012-05-09T10:27:00Z">
            <w:rPr>
              <w:rFonts w:ascii="Lucida Console" w:hAnsi="Lucida Console"/>
              <w:b/>
              <w:sz w:val="16"/>
              <w:szCs w:val="16"/>
            </w:rPr>
          </w:rPrChange>
        </w:rPr>
        <w:t>layout-core.css</w:t>
      </w:r>
      <w:r>
        <w:t xml:space="preserve"> sheet freed us to open up our </w:t>
      </w:r>
      <w:r w:rsidR="00AA060C" w:rsidRPr="00AA060C">
        <w:rPr>
          <w:rStyle w:val="CodeInTextPACKT"/>
          <w:rPrChange w:id="2462" w:author="Unnati" w:date="2012-05-09T10:27:00Z">
            <w:rPr>
              <w:rFonts w:ascii="Lucida Console" w:hAnsi="Lucida Console"/>
              <w:b/>
              <w:sz w:val="16"/>
              <w:szCs w:val="16"/>
            </w:rPr>
          </w:rPrChange>
        </w:rPr>
        <w:t>index.html</w:t>
      </w:r>
      <w:r>
        <w:t xml:space="preserve"> file and simply apply class rules to our HTML elements to get our layout going, we can now go in and start applying our color scheme and graphic embellishments to our layout. And of course, if we want to change our mind about colors or gradients or borders, it's easy to update in one or two places in the style</w:t>
      </w:r>
      <w:del w:id="2463" w:author="Rachel McCollin" w:date="2012-11-22T15:49:00Z">
        <w:r w:rsidDel="00FA7FB5">
          <w:delText xml:space="preserve"> </w:delText>
        </w:r>
      </w:del>
      <w:r>
        <w:t>sheet and our entire site will evenly update.</w:t>
      </w:r>
    </w:p>
    <w:p w:rsidR="0067667F" w:rsidRDefault="006F6683">
      <w:pPr>
        <w:pStyle w:val="TipHeadingPACKT"/>
      </w:pPr>
      <w:r>
        <w:t>Keeping WordPress in mind</w:t>
      </w:r>
    </w:p>
    <w:p w:rsidR="0067667F" w:rsidRDefault="006F6683">
      <w:pPr>
        <w:pStyle w:val="TipPACKT"/>
      </w:pPr>
      <w:r>
        <w:t xml:space="preserve">In the next chapter, we'll get into “WordPress-ifying” this layout. Keep in mind that WordPress can spit out quite a few classes of its own, and it likes to take advantage of applying multiple classes to HTML objects as well. The good news is, the majority of these classes are so that objects can be identified and offered special styling. </w:t>
      </w:r>
      <w:del w:id="2464" w:author="Rachel McCollin" w:date="2012-11-22T12:36:00Z">
        <w:r w:rsidDel="00F1781A">
          <w:delText>In the next chapter I'll go over making sure your WordPress classes load into your theme and we'll make sure they load after all our framework layout and design treatment</w:delText>
        </w:r>
      </w:del>
      <w:ins w:id="2465" w:author="Rachel McCollin" w:date="2012-11-22T12:36:00Z">
        <w:r w:rsidR="00F1781A">
          <w:t>We’ll come back to this as we work through creating our theme in the next two chapters.</w:t>
        </w:r>
      </w:ins>
    </w:p>
    <w:p w:rsidR="00B30C77" w:rsidRDefault="00192B34">
      <w:pPr>
        <w:pStyle w:val="Heading1"/>
        <w:numPr>
          <w:ins w:id="2466" w:author="Rachel McCollin" w:date="2012-11-22T12:38:00Z"/>
        </w:numPr>
        <w:rPr>
          <w:ins w:id="2467" w:author="Rachel McCollin" w:date="2012-11-22T12:38:00Z"/>
        </w:rPr>
        <w:pPrChange w:id="2468" w:author="Rachel McCollin" w:date="2012-11-22T12:39:00Z">
          <w:pPr>
            <w:pStyle w:val="Standard"/>
          </w:pPr>
        </w:pPrChange>
      </w:pPr>
      <w:ins w:id="2469" w:author="Rachel McCollin" w:date="2012-11-22T12:39:00Z">
        <w:r>
          <w:t>Adding graphics and background images</w:t>
        </w:r>
      </w:ins>
    </w:p>
    <w:p w:rsidR="0067667F" w:rsidDel="00192B34" w:rsidRDefault="006F6683">
      <w:pPr>
        <w:pStyle w:val="Heading2"/>
        <w:rPr>
          <w:del w:id="2470" w:author="Rachel McCollin" w:date="2012-11-22T12:38:00Z"/>
        </w:rPr>
      </w:pPr>
      <w:commentRangeStart w:id="2471"/>
      <w:del w:id="2472" w:author="Rachel McCollin" w:date="2012-11-22T12:38:00Z">
        <w:r w:rsidDel="00192B34">
          <w:delText>Image</w:delText>
        </w:r>
        <w:commentRangeEnd w:id="2471"/>
        <w:r w:rsidR="00192B34" w:rsidDel="00192B34">
          <w:rPr>
            <w:rStyle w:val="CommentReference"/>
            <w:rFonts w:ascii="Times New Roman" w:hAnsi="Times New Roman" w:cs="Tahoma"/>
            <w:bCs w:val="0"/>
            <w:iCs w:val="0"/>
            <w:vanish/>
            <w:color w:val="auto"/>
            <w:lang w:val="en-US"/>
          </w:rPr>
          <w:commentReference w:id="2471"/>
        </w:r>
        <w:r w:rsidDel="00192B34">
          <w:delText xml:space="preserve"> graphics: We'll be designing with Inkscape</w:delText>
        </w:r>
      </w:del>
    </w:p>
    <w:p w:rsidR="0067667F" w:rsidDel="00192B34" w:rsidRDefault="006F6683">
      <w:pPr>
        <w:pStyle w:val="Standard"/>
        <w:rPr>
          <w:del w:id="2473" w:author="Rachel McCollin" w:date="2012-11-22T12:38:00Z"/>
        </w:rPr>
      </w:pPr>
      <w:del w:id="2474" w:author="Rachel McCollin" w:date="2012-11-22T12:38:00Z">
        <w:r w:rsidDel="00192B34">
          <w:delText>Don't worry! All you GIMP, Photoshop and Illustrator people will be able to follow along!</w:delText>
        </w:r>
      </w:del>
    </w:p>
    <w:p w:rsidR="0067667F" w:rsidDel="00192B34" w:rsidRDefault="006F6683">
      <w:pPr>
        <w:pStyle w:val="Standard"/>
        <w:rPr>
          <w:del w:id="2475" w:author="Rachel McCollin" w:date="2012-11-22T12:38:00Z"/>
        </w:rPr>
      </w:pPr>
      <w:del w:id="2476" w:author="Rachel McCollin" w:date="2012-11-22T12:38:00Z">
        <w:r w:rsidDel="00192B34">
          <w:delText>As mentioned in Chapter 1, in keeping with the Open source values of Packt Publishing, WordPress (and our hypothetical client's magazine site), I'll be forgoing Photoshop and using a great little vector Illustration program called Inkscape to design the interface elements of this theme.</w:delText>
        </w:r>
      </w:del>
    </w:p>
    <w:p w:rsidR="0067667F" w:rsidDel="00192B34" w:rsidRDefault="006F6683">
      <w:pPr>
        <w:pStyle w:val="Standard"/>
        <w:rPr>
          <w:del w:id="2477" w:author="Rachel McCollin" w:date="2012-11-22T12:38:00Z"/>
        </w:rPr>
      </w:pPr>
      <w:del w:id="2478" w:author="Rachel McCollin" w:date="2012-11-22T12:38:00Z">
        <w:r w:rsidDel="00192B34">
          <w:delText xml:space="preserve">Inkscape produces SVG files. You'll find the </w:delText>
        </w:r>
        <w:r w:rsidR="00AA060C" w:rsidRPr="00AA060C">
          <w:rPr>
            <w:rStyle w:val="CodeInTextPACKT"/>
            <w:rPrChange w:id="2479" w:author="Unnati" w:date="2012-05-09T10:30:00Z">
              <w:rPr>
                <w:b/>
                <w:sz w:val="16"/>
                <w:szCs w:val="16"/>
              </w:rPr>
            </w:rPrChange>
          </w:rPr>
          <w:delText>opensourcemagtheme</w:delText>
        </w:r>
        <w:r w:rsidRPr="000112D8" w:rsidDel="00192B34">
          <w:rPr>
            <w:rStyle w:val="CodeInTextPACKT"/>
          </w:rPr>
          <w:delText>.svg</w:delText>
        </w:r>
        <w:r w:rsidDel="00192B34">
          <w:delText xml:space="preserve"> file for this theme in the code pack download for this chapter inside the Chapter 2 </w:delText>
        </w:r>
        <w:commentRangeStart w:id="2480"/>
        <w:r w:rsidDel="00192B34">
          <w:delText>assets folder</w:delText>
        </w:r>
        <w:commentRangeEnd w:id="2480"/>
        <w:r w:rsidR="000112D8" w:rsidDel="00192B34">
          <w:rPr>
            <w:rStyle w:val="CommentReference"/>
            <w:rFonts w:ascii="Times New Roman" w:eastAsia="Arial" w:hAnsi="Times New Roman" w:cs="Tahoma"/>
          </w:rPr>
          <w:commentReference w:id="2480"/>
        </w:r>
        <w:r w:rsidDel="00192B34">
          <w:delText>.</w:delText>
        </w:r>
      </w:del>
    </w:p>
    <w:p w:rsidR="0067667F" w:rsidDel="00192B34" w:rsidRDefault="006F6683">
      <w:pPr>
        <w:pStyle w:val="Standard"/>
        <w:rPr>
          <w:del w:id="2481" w:author="Rachel McCollin" w:date="2012-11-22T12:38:00Z"/>
        </w:rPr>
      </w:pPr>
      <w:del w:id="2482" w:author="Rachel McCollin" w:date="2012-11-22T12:38:00Z">
        <w:r w:rsidDel="00192B34">
          <w:delText xml:space="preserve">Inkscape is free and you can download it from: </w:delText>
        </w:r>
        <w:commentRangeStart w:id="2483"/>
        <w:r w:rsidDel="00192B34">
          <w:delText>http://inkscape.org</w:delText>
        </w:r>
        <w:commentRangeEnd w:id="2483"/>
        <w:r w:rsidR="000112D8" w:rsidDel="00192B34">
          <w:rPr>
            <w:rStyle w:val="CommentReference"/>
            <w:rFonts w:ascii="Times New Roman" w:eastAsia="Arial" w:hAnsi="Times New Roman" w:cs="Tahoma"/>
          </w:rPr>
          <w:commentReference w:id="2483"/>
        </w:r>
        <w:r w:rsidDel="00192B34">
          <w:delText xml:space="preserve">. For some occasional items that I want specific "bitmap" filter effects, I'll use GIMP, which is also available for free from </w:delText>
        </w:r>
        <w:r w:rsidDel="00192B34">
          <w:rPr>
            <w:rStyle w:val="URLPACKT"/>
          </w:rPr>
          <w:delText>http://gimp.org</w:delText>
        </w:r>
        <w:r w:rsidDel="00192B34">
          <w:delText>. Both programs work on PC, Mac and Linux, though on a Mac (which is what I use) you'll need to run them via a program called X11 (which is native as of 10.5)</w:delText>
        </w:r>
      </w:del>
    </w:p>
    <w:p w:rsidR="0067667F" w:rsidDel="00192B34" w:rsidRDefault="006F6683">
      <w:pPr>
        <w:pStyle w:val="Heading3"/>
        <w:rPr>
          <w:del w:id="2484" w:author="Rachel McCollin" w:date="2012-11-22T12:38:00Z"/>
        </w:rPr>
      </w:pPr>
      <w:del w:id="2485" w:author="Rachel McCollin" w:date="2012-11-22T12:38:00Z">
        <w:r w:rsidDel="00192B34">
          <w:delText>Getting set up in your illustration or graphic editing program</w:delText>
        </w:r>
      </w:del>
    </w:p>
    <w:p w:rsidR="0067667F" w:rsidDel="00192B34" w:rsidRDefault="006F6683">
      <w:pPr>
        <w:pStyle w:val="Standard"/>
        <w:rPr>
          <w:del w:id="2486" w:author="Rachel McCollin" w:date="2012-11-22T12:38:00Z"/>
        </w:rPr>
      </w:pPr>
      <w:del w:id="2487" w:author="Rachel McCollin" w:date="2012-11-22T12:38:00Z">
        <w:r w:rsidDel="00192B34">
          <w:delText xml:space="preserve">As our layout is responsive, yet deceptively simple, we'll just be taking note of the width and height of our graphic areas and creating what we need straight in Inkscape for exporting. However, if you're </w:delText>
        </w:r>
        <w:commentRangeStart w:id="2488"/>
        <w:r w:rsidDel="00192B34">
          <w:delText>workig</w:delText>
        </w:r>
        <w:commentRangeEnd w:id="2488"/>
        <w:r w:rsidR="000112D8" w:rsidDel="00192B34">
          <w:rPr>
            <w:rStyle w:val="CommentReference"/>
            <w:rFonts w:ascii="Times New Roman" w:eastAsia="Arial" w:hAnsi="Times New Roman" w:cs="Tahoma"/>
          </w:rPr>
          <w:commentReference w:id="2488"/>
        </w:r>
        <w:r w:rsidDel="00192B34">
          <w:delText xml:space="preserve"> on a more complex layout you might want to consider importing a screenshot of your basic layout into your graphic editor to help you get an eye for exactly where and how big each graphical effect should be.</w:delText>
        </w:r>
      </w:del>
    </w:p>
    <w:p w:rsidR="0067667F" w:rsidDel="00192B34" w:rsidRDefault="006F6683">
      <w:pPr>
        <w:pStyle w:val="Standard"/>
        <w:rPr>
          <w:del w:id="2489" w:author="Rachel McCollin" w:date="2012-11-22T12:38:00Z"/>
        </w:rPr>
      </w:pPr>
      <w:del w:id="2490" w:author="Rachel McCollin" w:date="2012-11-22T12:38:00Z">
        <w:r w:rsidDel="00192B34">
          <w:delText>To do this, you'd snap a screen-shot of your layout (Ctrl+Prt Scr on a PC, or you can use Grab, the free capture program on a Mac) and paste it into a GIMP or PSD document and save it as a JPG or PNG, or on Mac, Grab will let save it out directly as JPG or PNG file.</w:delText>
        </w:r>
      </w:del>
    </w:p>
    <w:p w:rsidR="0067667F" w:rsidDel="00192B34" w:rsidRDefault="006F6683">
      <w:pPr>
        <w:pStyle w:val="Standard"/>
        <w:rPr>
          <w:del w:id="2491" w:author="Rachel McCollin" w:date="2012-11-22T12:38:00Z"/>
        </w:rPr>
      </w:pPr>
      <w:del w:id="2492" w:author="Rachel McCollin" w:date="2012-11-22T12:38:00Z">
        <w:r w:rsidDel="00192B34">
          <w:delText>You can then open up or import your screenshot into your graphic editor. Inkscape, Illustrator, GIMP and Photoshop all allow you to set blend modes on your graphic's layers. If you're looking to add graphics behind your layout and your background is predominately white, setting the screenshot's blend mode to “Multiply” should allow you see graphics you've laid down behind your layout text.</w:delText>
        </w:r>
      </w:del>
    </w:p>
    <w:p w:rsidR="0067667F" w:rsidDel="00192B34" w:rsidRDefault="006F6683">
      <w:pPr>
        <w:pStyle w:val="Standard"/>
        <w:rPr>
          <w:del w:id="2493" w:author="Rachel McCollin" w:date="2012-11-22T12:38:00Z"/>
        </w:rPr>
      </w:pPr>
      <w:del w:id="2494" w:author="Rachel McCollin" w:date="2012-11-22T12:38:00Z">
        <w:r w:rsidDel="00192B34">
          <w:delText xml:space="preserve">If you're using GIMP or Photoshop you can do use the Muliply blend trick or you can just knock out the background by going to </w:delText>
        </w:r>
        <w:r w:rsidDel="00192B34">
          <w:rPr>
            <w:rStyle w:val="ScreenTextPACKT"/>
          </w:rPr>
          <w:delText>Select|By Color</w:delText>
        </w:r>
        <w:r w:rsidDel="00192B34">
          <w:delText xml:space="preserve"> in GIMP or </w:delText>
        </w:r>
        <w:r w:rsidDel="00192B34">
          <w:rPr>
            <w:rStyle w:val="ScreenTextPACKT"/>
          </w:rPr>
          <w:delText>Select | Color Range</w:delText>
        </w:r>
        <w:r w:rsidDel="00192B34">
          <w:delText xml:space="preserve"> in Photoshop to select and knock out the blocks of color you want replaced with background images in your CSS. A tolerance setting of 32 is more than enough to grab the entire blocks of color. Again, sure, there are probably places where you plan to replace the text entirely with a graphic, in which case, you can apply the graphic over that area.</w:delText>
        </w:r>
      </w:del>
    </w:p>
    <w:p w:rsidR="0067667F" w:rsidDel="00192B34" w:rsidRDefault="006F6683">
      <w:pPr>
        <w:pStyle w:val="Standard"/>
        <w:rPr>
          <w:del w:id="2495" w:author="Rachel McCollin" w:date="2012-11-22T12:38:00Z"/>
        </w:rPr>
      </w:pPr>
      <w:del w:id="2496" w:author="Rachel McCollin" w:date="2012-11-22T12:38:00Z">
        <w:r w:rsidDel="00192B34">
          <w:delText xml:space="preserve">The following image shows my screenshot in Inkscape with my graphic elements starting to </w:delText>
        </w:r>
        <w:commentRangeStart w:id="2497"/>
        <w:r w:rsidDel="00192B34">
          <w:delText>by</w:delText>
        </w:r>
        <w:commentRangeEnd w:id="2497"/>
        <w:r w:rsidR="005C3337" w:rsidDel="00192B34">
          <w:rPr>
            <w:rStyle w:val="CommentReference"/>
            <w:rFonts w:ascii="Times New Roman" w:eastAsia="Arial" w:hAnsi="Times New Roman" w:cs="Tahoma"/>
          </w:rPr>
          <w:commentReference w:id="2497"/>
        </w:r>
        <w:r w:rsidDel="00192B34">
          <w:delText xml:space="preserve"> laid in:</w:delText>
        </w:r>
      </w:del>
    </w:p>
    <w:p w:rsidR="0067667F" w:rsidDel="00192B34" w:rsidRDefault="00B30C77">
      <w:pPr>
        <w:pStyle w:val="Standard"/>
        <w:rPr>
          <w:del w:id="2498" w:author="Rachel McCollin" w:date="2012-11-22T12:38:00Z"/>
        </w:rPr>
      </w:pPr>
      <w:del w:id="2499" w:author="Rachel McCollin" w:date="2012-11-22T12:38:00Z">
        <w:r>
          <w:rPr>
            <w:noProof/>
            <w:rPrChange w:id="2500" w:author="Unknown">
              <w:rPr>
                <w:noProof/>
                <w:sz w:val="16"/>
                <w:szCs w:val="16"/>
              </w:rPr>
            </w:rPrChange>
          </w:rPr>
          <w:drawing>
            <wp:anchor distT="0" distB="0" distL="114300" distR="114300" simplePos="0" relativeHeight="251655680" behindDoc="0" locked="0" layoutInCell="1" allowOverlap="1">
              <wp:simplePos x="0" y="0"/>
              <wp:positionH relativeFrom="column">
                <wp:align>center</wp:align>
              </wp:positionH>
              <wp:positionV relativeFrom="paragraph">
                <wp:align>top</wp:align>
              </wp:positionV>
              <wp:extent cx="3829685" cy="2640330"/>
              <wp:effectExtent l="0" t="0" r="0" b="7620"/>
              <wp:wrapTopAndBottom/>
              <wp:docPr id="11" name="graphic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10"/>
                      <pic:cNvPicPr>
                        <a:picLocks noChangeAspect="1" noChangeArrowheads="1"/>
                      </pic:cNvPicPr>
                    </pic:nvPicPr>
                    <pic:blipFill>
                      <a:blip r:embed="rId17" cstate="print">
                        <a:extLst>
                          <a:ext uri="{28A0092B-C50C-407E-A947-70E740481C1C}">
                            <a14:useLocalDpi xmlns:mo="http://schemas.microsoft.com/office/mac/office/2008/main" xmlns:ve="http://schemas.openxmlformats.org/markup-compatibility/2006" xmlns:mv="urn:schemas-microsoft-com:mac:vml"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3829685" cy="2640330"/>
                      </a:xfrm>
                      <a:prstGeom prst="rect">
                        <a:avLst/>
                      </a:prstGeom>
                      <a:noFill/>
                      <a:ln>
                        <a:noFill/>
                      </a:ln>
                    </pic:spPr>
                  </pic:pic>
                </a:graphicData>
              </a:graphic>
            </wp:anchor>
          </w:drawing>
        </w:r>
      </w:del>
    </w:p>
    <w:p w:rsidR="0067667F" w:rsidDel="00192B34" w:rsidRDefault="006F6683">
      <w:pPr>
        <w:pStyle w:val="LayoutInformationPACKT"/>
        <w:rPr>
          <w:del w:id="2501" w:author="Rachel McCollin" w:date="2012-11-22T12:38:00Z"/>
        </w:rPr>
      </w:pPr>
      <w:del w:id="2502" w:author="Rachel McCollin" w:date="2012-11-22T12:38:00Z">
        <w:r w:rsidDel="00192B34">
          <w:delText>4224OS-02-10-old-layout.png</w:delText>
        </w:r>
      </w:del>
    </w:p>
    <w:p w:rsidR="0067667F" w:rsidDel="00192B34" w:rsidRDefault="006F6683">
      <w:pPr>
        <w:pStyle w:val="Heading1"/>
        <w:rPr>
          <w:del w:id="2503" w:author="Rachel McCollin" w:date="2012-11-22T12:38:00Z"/>
        </w:rPr>
      </w:pPr>
      <w:del w:id="2504" w:author="Rachel McCollin" w:date="2012-11-22T12:38:00Z">
        <w:r w:rsidDel="00192B34">
          <w:delText>Relax and have fun designing</w:delText>
        </w:r>
      </w:del>
    </w:p>
    <w:p w:rsidR="0067667F" w:rsidDel="00192B34" w:rsidRDefault="006F6683">
      <w:pPr>
        <w:pStyle w:val="Textbody"/>
        <w:rPr>
          <w:del w:id="2505" w:author="Rachel McCollin" w:date="2012-11-22T12:38:00Z"/>
        </w:rPr>
      </w:pPr>
      <w:del w:id="2506" w:author="Rachel McCollin" w:date="2012-11-22T12:38:00Z">
        <w:r w:rsidDel="00192B34">
          <w:delText>Now that you're all set up and ready to roll in Inkscape or your graphic editor of choice, you can proceed with the really fun stuff!</w:delText>
        </w:r>
      </w:del>
    </w:p>
    <w:p w:rsidR="0067667F" w:rsidDel="00192B34" w:rsidRDefault="006F6683">
      <w:pPr>
        <w:pStyle w:val="Textbody"/>
        <w:rPr>
          <w:del w:id="2507" w:author="Rachel McCollin" w:date="2012-11-22T12:38:00Z"/>
        </w:rPr>
      </w:pPr>
      <w:del w:id="2508" w:author="Rachel McCollin" w:date="2012-11-22T12:38:00Z">
        <w:r w:rsidDel="00192B34">
          <w:delText>As you work in your graphic editor, either with a screenshot or without, you may come across items that need updating in the CSS to accommodate the interface elements you're designing. I usually deal with these in two ways:</w:delText>
        </w:r>
      </w:del>
    </w:p>
    <w:p w:rsidR="0067667F" w:rsidDel="00192B34" w:rsidRDefault="006F6683">
      <w:pPr>
        <w:pStyle w:val="BulletPACKT"/>
        <w:numPr>
          <w:ilvl w:val="0"/>
          <w:numId w:val="25"/>
        </w:numPr>
        <w:rPr>
          <w:del w:id="2509" w:author="Rachel McCollin" w:date="2012-11-22T12:38:00Z"/>
        </w:rPr>
      </w:pPr>
      <w:del w:id="2510" w:author="Rachel McCollin" w:date="2012-11-22T12:38:00Z">
        <w:r w:rsidDel="00192B34">
          <w:delText>If the CSS properties I'm dealing with need to change in size I would make the change in my CSS and, if needed, take another screenshot to work with.</w:delText>
        </w:r>
      </w:del>
    </w:p>
    <w:p w:rsidR="0067667F" w:rsidDel="00192B34" w:rsidRDefault="006F6683">
      <w:pPr>
        <w:pStyle w:val="BulletPACKT"/>
        <w:numPr>
          <w:ilvl w:val="0"/>
          <w:numId w:val="19"/>
        </w:numPr>
        <w:rPr>
          <w:del w:id="2511" w:author="Rachel McCollin" w:date="2012-11-22T12:38:00Z"/>
        </w:rPr>
      </w:pPr>
      <w:del w:id="2512" w:author="Rachel McCollin" w:date="2012-11-22T12:38:00Z">
        <w:r w:rsidDel="00192B34">
          <w:delText>If the CSS property is just being removed or handled in a way that doesn't change the size such as borders and display text, I make a mental note or production to-do list item to remove the CSS property. Properties that need removing or setting to display none are pretty obvious and easy to take care of while you insert your graphic element images into CSS as background-image properties.</w:delText>
        </w:r>
      </w:del>
    </w:p>
    <w:p w:rsidR="0067667F" w:rsidDel="00192B34" w:rsidRDefault="006F6683">
      <w:pPr>
        <w:pStyle w:val="Heading2"/>
        <w:rPr>
          <w:del w:id="2513" w:author="Rachel McCollin" w:date="2012-11-22T12:38:00Z"/>
        </w:rPr>
      </w:pPr>
      <w:del w:id="2514" w:author="Rachel McCollin" w:date="2012-11-22T12:38:00Z">
        <w:r w:rsidDel="00192B34">
          <w:delText>Slicing and exporting images</w:delText>
        </w:r>
      </w:del>
    </w:p>
    <w:p w:rsidR="0067667F" w:rsidDel="00192B34" w:rsidRDefault="006F6683">
      <w:pPr>
        <w:pStyle w:val="Standard"/>
        <w:rPr>
          <w:del w:id="2515" w:author="Rachel McCollin" w:date="2012-11-22T12:38:00Z"/>
        </w:rPr>
      </w:pPr>
      <w:del w:id="2516" w:author="Rachel McCollin" w:date="2012-11-22T12:38:00Z">
        <w:r w:rsidDel="00192B34">
          <w:delText>When getting ready to slice your images for export, keep in mind that via the background properties in CSS you can control the top, bottom, left, or right placement, x and y repetition, as well as make the image non-repeating. You can also set the background image to "fixed", and it will not move with the rest of your page if it scrolls.</w:delText>
        </w:r>
      </w:del>
    </w:p>
    <w:p w:rsidR="0067667F" w:rsidDel="00192B34" w:rsidRDefault="006F6683">
      <w:pPr>
        <w:pStyle w:val="Standard"/>
        <w:rPr>
          <w:del w:id="2517" w:author="Rachel McCollin" w:date="2012-11-22T12:38:00Z"/>
        </w:rPr>
      </w:pPr>
      <w:del w:id="2518" w:author="Rachel McCollin" w:date="2012-11-22T12:38:00Z">
        <w:r w:rsidDel="00192B34">
          <w:delText>You'll need to look at your design and start thinking in terms of what will be exported as a complete image, and what will be used as a repeating background image. You'll probably find that your header image is the only thing that will be sliced as a whole. Many of your background images should be sliced so that their size is optimized for use as a repeated image.</w:delText>
        </w:r>
      </w:del>
    </w:p>
    <w:p w:rsidR="0067667F" w:rsidDel="00192B34" w:rsidRDefault="006F6683">
      <w:pPr>
        <w:pStyle w:val="Standard"/>
        <w:rPr>
          <w:del w:id="2519" w:author="Rachel McCollin" w:date="2012-11-22T12:38:00Z"/>
        </w:rPr>
      </w:pPr>
      <w:del w:id="2520" w:author="Rachel McCollin" w:date="2012-11-22T12:38:00Z">
        <w:r w:rsidDel="00192B34">
          <w:delText>If you notice that an image can repeat horizontally to get the same effect, then you'll only need to slice a small vertical area of the image. The same goes for noticing images that can repeat vertically. You'll only need to slice a small horizontal area of the image and set the CSS repeat rule to repeat-x or repeat-y to load in the image.</w:delText>
        </w:r>
      </w:del>
    </w:p>
    <w:p w:rsidR="0067667F" w:rsidDel="00192B34" w:rsidRDefault="006F6683">
      <w:pPr>
        <w:pStyle w:val="Standard"/>
        <w:rPr>
          <w:del w:id="2521" w:author="Rachel McCollin" w:date="2012-11-22T12:38:00Z"/>
        </w:rPr>
      </w:pPr>
      <w:del w:id="2522" w:author="Rachel McCollin" w:date="2012-11-22T12:38:00Z">
        <w:r w:rsidDel="00192B34">
          <w:delText>The following example image details what kinds of slices should be made for tiled, repeat-x, repeat-y, and no-repeat background images:</w:delText>
        </w:r>
      </w:del>
    </w:p>
    <w:p w:rsidR="0067667F" w:rsidDel="00192B34" w:rsidRDefault="00B30C77">
      <w:pPr>
        <w:pStyle w:val="Standard"/>
        <w:rPr>
          <w:del w:id="2523" w:author="Rachel McCollin" w:date="2012-11-22T12:38:00Z"/>
        </w:rPr>
      </w:pPr>
      <w:del w:id="2524" w:author="Rachel McCollin" w:date="2012-11-22T12:38:00Z">
        <w:r>
          <w:rPr>
            <w:noProof/>
            <w:rPrChange w:id="2525" w:author="Unknown">
              <w:rPr>
                <w:noProof/>
                <w:sz w:val="16"/>
                <w:szCs w:val="16"/>
              </w:rPr>
            </w:rPrChange>
          </w:rPr>
          <w:drawing>
            <wp:anchor distT="0" distB="0" distL="114300" distR="114300" simplePos="0" relativeHeight="251651584" behindDoc="0" locked="0" layoutInCell="1" allowOverlap="1">
              <wp:simplePos x="0" y="0"/>
              <wp:positionH relativeFrom="column">
                <wp:align>center</wp:align>
              </wp:positionH>
              <wp:positionV relativeFrom="paragraph">
                <wp:align>top</wp:align>
              </wp:positionV>
              <wp:extent cx="5029200" cy="2875280"/>
              <wp:effectExtent l="0" t="0" r="0" b="1270"/>
              <wp:wrapTopAndBottom/>
              <wp:docPr id="10" name="graphic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9"/>
                      <pic:cNvPicPr>
                        <a:picLocks noChangeAspect="1" noChangeArrowheads="1"/>
                      </pic:cNvPicPr>
                    </pic:nvPicPr>
                    <pic:blipFill>
                      <a:blip r:embed="rId18">
                        <a:extLst>
                          <a:ext uri="{28A0092B-C50C-407E-A947-70E740481C1C}">
                            <a14:useLocalDpi xmlns:mo="http://schemas.microsoft.com/office/mac/office/2008/main" xmlns:ve="http://schemas.openxmlformats.org/markup-compatibility/2006" xmlns:mv="urn:schemas-microsoft-com:mac:vml"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5029200" cy="2875280"/>
                      </a:xfrm>
                      <a:prstGeom prst="rect">
                        <a:avLst/>
                      </a:prstGeom>
                      <a:noFill/>
                      <a:ln>
                        <a:noFill/>
                      </a:ln>
                    </pic:spPr>
                  </pic:pic>
                </a:graphicData>
              </a:graphic>
            </wp:anchor>
          </w:drawing>
        </w:r>
      </w:del>
    </w:p>
    <w:p w:rsidR="0067667F" w:rsidDel="00192B34" w:rsidRDefault="006F6683">
      <w:pPr>
        <w:pStyle w:val="LayoutInformationPACKT"/>
        <w:rPr>
          <w:del w:id="2526" w:author="Rachel McCollin" w:date="2012-11-22T12:38:00Z"/>
        </w:rPr>
      </w:pPr>
      <w:del w:id="2527" w:author="Rachel McCollin" w:date="2012-11-22T12:38:00Z">
        <w:r w:rsidDel="00192B34">
          <w:delText>4224OS-02-11-SliceExplain.png</w:delText>
        </w:r>
      </w:del>
    </w:p>
    <w:p w:rsidR="0067667F" w:rsidDel="00192B34" w:rsidRDefault="006F6683">
      <w:pPr>
        <w:pStyle w:val="Standard"/>
        <w:rPr>
          <w:del w:id="2528" w:author="Rachel McCollin" w:date="2012-11-22T12:38:00Z"/>
        </w:rPr>
      </w:pPr>
      <w:del w:id="2529" w:author="Rachel McCollin" w:date="2012-11-22T12:38:00Z">
        <w:r w:rsidDel="00192B34">
          <w:delText>When it comes to slicing, I do have to admit that Adobe trounces the pants off GIMP (I guess it's one of those perks you get for shelling out for commercial software, that's also an industry standard). GIMP does have "slicing", but it's based on the guides you lay down in your image and then everything gets sliced, including tons of slices you don't want that you then need to weed out. There's supposed to be a few Perl-based and Python-based script/plugins for GIMP that facilitate slicing more like Photoshop (Perlotine and Py-Slice). I haven't used them, and was unsuccessful at the time of this writing in tracking down versions that would work in the 2.6.7 version of GIMP I'm using.</w:delText>
        </w:r>
      </w:del>
    </w:p>
    <w:p w:rsidR="0067667F" w:rsidDel="00192B34" w:rsidRDefault="006F6683">
      <w:pPr>
        <w:pStyle w:val="Standard"/>
        <w:rPr>
          <w:del w:id="2530" w:author="Rachel McCollin" w:date="2012-11-22T12:38:00Z"/>
        </w:rPr>
      </w:pPr>
      <w:del w:id="2531" w:author="Rachel McCollin" w:date="2012-11-22T12:38:00Z">
        <w:r w:rsidDel="00192B34">
          <w:delText>Both Photoshop and Illustrator allow you to create (and name for export) separate slicing layers that allow you to get just the image you need and export it as you need it. Quite useful! In the same vein, one of the reasons I like working in Inkscape (along with liking a very "vector" feel to my designs lately), is that you can accomplish a similar "slicing" effect using a new layer up top and vector squares.</w:delText>
        </w:r>
      </w:del>
    </w:p>
    <w:p w:rsidR="0067667F" w:rsidDel="00192B34" w:rsidRDefault="006F6683">
      <w:pPr>
        <w:pStyle w:val="Standard"/>
        <w:rPr>
          <w:del w:id="2532" w:author="Rachel McCollin" w:date="2012-11-22T12:38:00Z"/>
        </w:rPr>
      </w:pPr>
      <w:del w:id="2533" w:author="Rachel McCollin" w:date="2012-11-22T12:38:00Z">
        <w:r w:rsidDel="00192B34">
          <w:delText>When you're ready to export your image slices from Inkscape, simply create a new layer on the very top of your illustration and using the "square" tool, lay down rectangles over the areas you want to slice out for background images (I like to set the opacity to 50% so I can see through to what I'm trying to slice out).</w:delText>
        </w:r>
      </w:del>
    </w:p>
    <w:p w:rsidR="00EA4544" w:rsidDel="00192B34" w:rsidRDefault="00EA4544">
      <w:pPr>
        <w:pStyle w:val="Standard"/>
        <w:rPr>
          <w:ins w:id="2534" w:author="Unnati" w:date="2012-05-09T11:16:00Z"/>
          <w:del w:id="2535" w:author="Rachel McCollin" w:date="2012-11-22T12:38:00Z"/>
        </w:rPr>
      </w:pPr>
    </w:p>
    <w:p w:rsidR="0067667F" w:rsidDel="00192B34" w:rsidRDefault="006F6683">
      <w:pPr>
        <w:pStyle w:val="Standard"/>
        <w:rPr>
          <w:del w:id="2536" w:author="Rachel McCollin" w:date="2012-11-22T12:38:00Z"/>
        </w:rPr>
      </w:pPr>
      <w:commentRangeStart w:id="2537"/>
      <w:del w:id="2538" w:author="Rachel McCollin" w:date="2012-11-22T12:38:00Z">
        <w:r w:rsidDel="00192B34">
          <w:delText>The following image shows me laying down my slices.</w:delText>
        </w:r>
        <w:commentRangeEnd w:id="2537"/>
        <w:r w:rsidR="00EA4544" w:rsidDel="00192B34">
          <w:rPr>
            <w:rStyle w:val="CommentReference"/>
            <w:rFonts w:ascii="Times New Roman" w:eastAsia="Arial" w:hAnsi="Times New Roman" w:cs="Tahoma"/>
          </w:rPr>
          <w:commentReference w:id="2537"/>
        </w:r>
      </w:del>
    </w:p>
    <w:p w:rsidR="0067667F" w:rsidDel="00192B34" w:rsidRDefault="00B30C77">
      <w:pPr>
        <w:pStyle w:val="Standard"/>
        <w:rPr>
          <w:del w:id="2539" w:author="Rachel McCollin" w:date="2012-11-22T12:38:00Z"/>
        </w:rPr>
      </w:pPr>
      <w:del w:id="2540" w:author="Rachel McCollin" w:date="2012-11-22T12:38:00Z">
        <w:r>
          <w:rPr>
            <w:noProof/>
            <w:rPrChange w:id="2541" w:author="Unknown">
              <w:rPr>
                <w:noProof/>
                <w:sz w:val="16"/>
                <w:szCs w:val="16"/>
              </w:rPr>
            </w:rPrChange>
          </w:rPr>
          <w:drawing>
            <wp:anchor distT="0" distB="0" distL="114300" distR="114300" simplePos="0" relativeHeight="251650560" behindDoc="0" locked="0" layoutInCell="1" allowOverlap="1">
              <wp:simplePos x="0" y="0"/>
              <wp:positionH relativeFrom="column">
                <wp:align>center</wp:align>
              </wp:positionH>
              <wp:positionV relativeFrom="paragraph">
                <wp:align>top</wp:align>
              </wp:positionV>
              <wp:extent cx="5029200" cy="3773805"/>
              <wp:effectExtent l="0" t="0" r="0" b="0"/>
              <wp:wrapTopAndBottom/>
              <wp:docPr id="9" name="graphics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8"/>
                      <pic:cNvPicPr>
                        <a:picLocks noChangeAspect="1" noChangeArrowheads="1"/>
                      </pic:cNvPicPr>
                    </pic:nvPicPr>
                    <pic:blipFill>
                      <a:blip r:embed="rId19">
                        <a:extLst>
                          <a:ext uri="{28A0092B-C50C-407E-A947-70E740481C1C}">
                            <a14:useLocalDpi xmlns:mo="http://schemas.microsoft.com/office/mac/office/2008/main" xmlns:ve="http://schemas.openxmlformats.org/markup-compatibility/2006" xmlns:mv="urn:schemas-microsoft-com:mac:vml"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5029200" cy="3773805"/>
                      </a:xfrm>
                      <a:prstGeom prst="rect">
                        <a:avLst/>
                      </a:prstGeom>
                      <a:noFill/>
                      <a:ln>
                        <a:noFill/>
                      </a:ln>
                    </pic:spPr>
                  </pic:pic>
                </a:graphicData>
              </a:graphic>
            </wp:anchor>
          </w:drawing>
        </w:r>
      </w:del>
    </w:p>
    <w:p w:rsidR="0067667F" w:rsidDel="00192B34" w:rsidRDefault="006F6683">
      <w:pPr>
        <w:pStyle w:val="LayoutInformationPACKT"/>
        <w:rPr>
          <w:del w:id="2542" w:author="Rachel McCollin" w:date="2012-11-22T12:38:00Z"/>
        </w:rPr>
      </w:pPr>
      <w:del w:id="2543" w:author="Rachel McCollin" w:date="2012-11-22T12:38:00Z">
        <w:r w:rsidDel="00192B34">
          <w:delText>4224OS-02-12-inkscapesliceareas.png</w:delText>
        </w:r>
      </w:del>
    </w:p>
    <w:p w:rsidR="0067667F" w:rsidDel="00192B34" w:rsidRDefault="006F6683">
      <w:pPr>
        <w:pStyle w:val="Standard"/>
        <w:rPr>
          <w:del w:id="2544" w:author="Rachel McCollin" w:date="2012-11-22T12:38:00Z"/>
        </w:rPr>
      </w:pPr>
      <w:del w:id="2545" w:author="Rachel McCollin" w:date="2012-11-22T12:38:00Z">
        <w:r w:rsidDel="00192B34">
          <w:delText xml:space="preserve">Next, I then select one of those squares and then set the opacity of the layer to 0 so it's transparent (not visible). I then, with the box still selected, choose export bitmap and choose the "selection" panel as shown </w:delText>
        </w:r>
        <w:commentRangeStart w:id="2546"/>
        <w:r w:rsidDel="00192B34">
          <w:delText>below:</w:delText>
        </w:r>
        <w:commentRangeEnd w:id="2546"/>
        <w:r w:rsidR="00EA4544" w:rsidDel="00192B34">
          <w:rPr>
            <w:rStyle w:val="CommentReference"/>
            <w:rFonts w:ascii="Times New Roman" w:eastAsia="Arial" w:hAnsi="Times New Roman" w:cs="Tahoma"/>
          </w:rPr>
          <w:commentReference w:id="2546"/>
        </w:r>
      </w:del>
    </w:p>
    <w:p w:rsidR="0067667F" w:rsidDel="00192B34" w:rsidRDefault="006F6683">
      <w:pPr>
        <w:pStyle w:val="Standard"/>
        <w:rPr>
          <w:del w:id="2547" w:author="Rachel McCollin" w:date="2012-11-22T12:38:00Z"/>
        </w:rPr>
      </w:pPr>
      <w:del w:id="2548" w:author="Rachel McCollin" w:date="2012-11-22T12:38:00Z">
        <w:r w:rsidDel="00192B34">
          <w:delText>I then name my image and tell it to export as a .png or .jpg image. The default for png is transparent if the image has any transparent areas (you'll most likely have hidden your screenshot layer). If you choose jpg, you'll be allowed to set the compression ratio.</w:delText>
        </w:r>
      </w:del>
    </w:p>
    <w:p w:rsidR="0067667F" w:rsidDel="00192B34" w:rsidRDefault="006F6683">
      <w:pPr>
        <w:pStyle w:val="Standard"/>
        <w:rPr>
          <w:del w:id="2549" w:author="Rachel McCollin" w:date="2012-11-22T12:38:00Z"/>
        </w:rPr>
      </w:pPr>
      <w:del w:id="2550" w:author="Rachel McCollin" w:date="2012-11-22T12:38:00Z">
        <w:r w:rsidDel="00192B34">
          <w:delText>It's a s simple as that! Easy image slicing in Inkscape!</w:delText>
        </w:r>
      </w:del>
    </w:p>
    <w:p w:rsidR="0067667F" w:rsidDel="00192B34" w:rsidRDefault="006F6683">
      <w:pPr>
        <w:pStyle w:val="TipwithoutheadingPACKT"/>
        <w:rPr>
          <w:del w:id="2551" w:author="Rachel McCollin" w:date="2012-11-22T12:38:00Z"/>
        </w:rPr>
      </w:pPr>
      <w:commentRangeStart w:id="2552"/>
      <w:del w:id="2553" w:author="Rachel McCollin" w:date="2012-11-22T12:38:00Z">
        <w:r w:rsidDel="00192B34">
          <w:delText xml:space="preserve">If you'd like more information on how to use Inkscape to layout and slice your web development work, be sure to check out Bethany Hitola's article: </w:delText>
        </w:r>
        <w:r w:rsidDel="00192B34">
          <w:rPr>
            <w:rStyle w:val="URLPACKT"/>
          </w:rPr>
          <w:delText>http://www.packtpub.com/article/creating-layout-example-inkscape</w:delText>
        </w:r>
        <w:r w:rsidDel="00192B34">
          <w:delText>. Be sure to also check out her great book:  Inkscape 0.48 Essentials for Web Designers</w:delText>
        </w:r>
      </w:del>
    </w:p>
    <w:p w:rsidR="0067667F" w:rsidDel="00192B34" w:rsidRDefault="006F6683">
      <w:pPr>
        <w:pStyle w:val="TipwithoutheadingPACKT"/>
        <w:rPr>
          <w:del w:id="2554" w:author="Rachel McCollin" w:date="2012-11-22T12:38:00Z"/>
        </w:rPr>
      </w:pPr>
      <w:del w:id="2555" w:author="Rachel McCollin" w:date="2012-11-22T12:38:00Z">
        <w:r w:rsidDel="00192B34">
          <w:delText xml:space="preserve">You can find out more about how to use Adobe Photoshop to slice and work with background images on their help docs site (unfortunately, the url isn't so "helpful" you can also search the help docs with the key words: "Slicing web pages"): </w:delText>
        </w:r>
        <w:r w:rsidDel="00192B34">
          <w:rPr>
            <w:rStyle w:val="URLPACKT"/>
          </w:rPr>
          <w:delText>http://help.adobe.com/en_US/photoshop/cs/using/WSfd1234e1c4b69f30ea53e41001031ab64-7570a.html</w:delText>
        </w:r>
        <w:commentRangeEnd w:id="2552"/>
        <w:r w:rsidR="00EA4544" w:rsidDel="00192B34">
          <w:rPr>
            <w:rStyle w:val="CommentReference"/>
            <w:rFonts w:ascii="Times New Roman" w:eastAsia="Arial" w:hAnsi="Times New Roman" w:cs="Tahoma"/>
          </w:rPr>
          <w:commentReference w:id="2552"/>
        </w:r>
      </w:del>
    </w:p>
    <w:p w:rsidR="0067667F" w:rsidDel="00192B34" w:rsidRDefault="006F6683">
      <w:pPr>
        <w:pStyle w:val="Standard"/>
        <w:rPr>
          <w:del w:id="2556" w:author="Rachel McCollin" w:date="2012-11-22T12:38:00Z"/>
        </w:rPr>
      </w:pPr>
      <w:del w:id="2557" w:author="Rachel McCollin" w:date="2012-11-22T12:38:00Z">
        <w:r w:rsidDel="00192B34">
          <w:delText>Now that you've placed the slices for each of your theme image elements, export them using the smallest compression options available. Once you have each image, you can import them using the background-image, background-repeat, background-attachment, and background-position CSS properties.</w:delText>
        </w:r>
      </w:del>
    </w:p>
    <w:p w:rsidR="0067667F" w:rsidRDefault="006F6683">
      <w:pPr>
        <w:pStyle w:val="Standard"/>
        <w:rPr>
          <w:ins w:id="2558" w:author="Rachel McCollin" w:date="2012-11-22T12:39:00Z"/>
        </w:rPr>
      </w:pPr>
      <w:del w:id="2559" w:author="Rachel McCollin" w:date="2012-11-22T12:39:00Z">
        <w:r w:rsidDel="00192B34">
          <w:delText xml:space="preserve">Using CSS "shorthand" you can handle all of that, by adding additional property values to the background property, including the </w:delText>
        </w:r>
        <w:r w:rsidDel="00192B34">
          <w:rPr>
            <w:rStyle w:val="CodeInTextPACKT"/>
          </w:rPr>
          <w:delText>background-color:</w:delText>
        </w:r>
        <w:r w:rsidDel="00192B34">
          <w:delText xml:space="preserve"> property. The following example allows us to set the backgorund color, image it's repeat it's attachment and it's position in one fell swoop:</w:delText>
        </w:r>
      </w:del>
      <w:ins w:id="2560" w:author="Rachel McCollin" w:date="2012-11-22T12:39:00Z">
        <w:r w:rsidR="00192B34">
          <w:t>Having added all of the CSS-generated styling, we need to think about any graphics we’ll be using that can’t be generated by CSS.</w:t>
        </w:r>
      </w:ins>
    </w:p>
    <w:p w:rsidR="00192B34" w:rsidRDefault="00192B34">
      <w:pPr>
        <w:pStyle w:val="Standard"/>
        <w:numPr>
          <w:ins w:id="2561" w:author="Rachel McCollin" w:date="2012-11-22T12:39:00Z"/>
        </w:numPr>
        <w:rPr>
          <w:ins w:id="2562" w:author="Rachel McCollin" w:date="2012-11-22T12:40:00Z"/>
        </w:rPr>
      </w:pPr>
      <w:ins w:id="2563" w:author="Rachel McCollin" w:date="2012-11-22T12:39:00Z">
        <w:r>
          <w:t xml:space="preserve">The </w:t>
        </w:r>
      </w:ins>
      <w:ins w:id="2564" w:author="Rachel McCollin" w:date="2012-11-22T14:45:00Z">
        <w:r w:rsidR="00754ECC">
          <w:t>beauty</w:t>
        </w:r>
      </w:ins>
      <w:ins w:id="2565" w:author="Rachel McCollin" w:date="2012-11-22T12:39:00Z">
        <w:r>
          <w:t xml:space="preserve"> of CSS3 is that it reduces the need for these graphics, as we no longer need to create </w:t>
        </w:r>
      </w:ins>
      <w:ins w:id="2566" w:author="Rachel McCollin" w:date="2012-11-22T14:45:00Z">
        <w:r w:rsidR="00754ECC">
          <w:t>background</w:t>
        </w:r>
      </w:ins>
      <w:ins w:id="2567" w:author="Rachel McCollin" w:date="2012-11-22T12:39:00Z">
        <w:r>
          <w:t xml:space="preserve"> images for gradients, rounded corners or shadows. But there are some </w:t>
        </w:r>
      </w:ins>
      <w:ins w:id="2568" w:author="Rachel McCollin" w:date="2012-11-22T14:45:00Z">
        <w:r w:rsidR="00754ECC">
          <w:t>elements</w:t>
        </w:r>
      </w:ins>
      <w:ins w:id="2569" w:author="Rachel McCollin" w:date="2012-11-22T12:39:00Z">
        <w:r>
          <w:t xml:space="preserve"> of our design that </w:t>
        </w:r>
      </w:ins>
      <w:ins w:id="2570" w:author="Rachel McCollin" w:date="2012-11-22T12:40:00Z">
        <w:r>
          <w:t>can’t</w:t>
        </w:r>
      </w:ins>
      <w:ins w:id="2571" w:author="Rachel McCollin" w:date="2012-11-22T12:39:00Z">
        <w:r>
          <w:t xml:space="preserve"> </w:t>
        </w:r>
      </w:ins>
      <w:ins w:id="2572" w:author="Rachel McCollin" w:date="2012-11-22T12:40:00Z">
        <w:r>
          <w:t>be handled by CSS.</w:t>
        </w:r>
      </w:ins>
    </w:p>
    <w:p w:rsidR="00192B34" w:rsidRDefault="00192B34">
      <w:pPr>
        <w:pStyle w:val="Standard"/>
        <w:numPr>
          <w:ins w:id="2573" w:author="Rachel McCollin" w:date="2012-11-22T12:40:00Z"/>
        </w:numPr>
        <w:rPr>
          <w:ins w:id="2574" w:author="Rachel McCollin" w:date="2012-11-22T12:41:00Z"/>
        </w:rPr>
      </w:pPr>
      <w:ins w:id="2575" w:author="Rachel McCollin" w:date="2012-11-22T12:40:00Z">
        <w:r>
          <w:t>We already have a number of images ready to import into our theme – you’ll find them in the file bundle</w:t>
        </w:r>
        <w:r w:rsidR="00442561">
          <w:t xml:space="preserve"> that goes with this book.</w:t>
        </w:r>
      </w:ins>
    </w:p>
    <w:p w:rsidR="00B30C77" w:rsidRDefault="00442561">
      <w:pPr>
        <w:pStyle w:val="TipwithoutheadingPACKT"/>
        <w:numPr>
          <w:ins w:id="2576" w:author="Rachel McCollin" w:date="2012-11-22T12:41:00Z"/>
        </w:numPr>
        <w:pPrChange w:id="2577" w:author="Rachel McCollin" w:date="2012-11-22T12:43:00Z">
          <w:pPr>
            <w:pStyle w:val="Standard"/>
          </w:pPr>
        </w:pPrChange>
      </w:pPr>
      <w:ins w:id="2578" w:author="Rachel McCollin" w:date="2012-11-22T12:41:00Z">
        <w:r>
          <w:t>Our theme makes extensive use of background images to avoid any problems with inline images conflicting with any other content that our theme</w:t>
        </w:r>
      </w:ins>
      <w:ins w:id="2579" w:author="Rachel McCollin" w:date="2012-11-22T12:42:00Z">
        <w:r>
          <w:t xml:space="preserve">’s users may add in future. You may prefer to use inline images in your markup, which has the advantage of being better for accessibility and SEO but the </w:t>
        </w:r>
      </w:ins>
      <w:ins w:id="2580" w:author="Rachel McCollin" w:date="2012-11-22T14:45:00Z">
        <w:r w:rsidR="00754ECC">
          <w:t>disadvantage</w:t>
        </w:r>
      </w:ins>
      <w:ins w:id="2581" w:author="Rachel McCollin" w:date="2012-11-22T12:42:00Z">
        <w:r>
          <w:t xml:space="preserve"> that if a future user of your theme edits the template files, he or she may accidentally delete images that are required for the design. Our images are for design only and not part of the content, so we</w:t>
        </w:r>
      </w:ins>
      <w:ins w:id="2582" w:author="Rachel McCollin" w:date="2012-11-22T12:43:00Z">
        <w:r>
          <w:t>’re using background images.</w:t>
        </w:r>
      </w:ins>
    </w:p>
    <w:p w:rsidR="0067667F" w:rsidDel="00442561" w:rsidRDefault="006F6683">
      <w:pPr>
        <w:pStyle w:val="CodeEndPACKT"/>
        <w:rPr>
          <w:del w:id="2583" w:author="Rachel McCollin" w:date="2012-11-22T12:41:00Z"/>
        </w:rPr>
      </w:pPr>
      <w:del w:id="2584" w:author="Rachel McCollin" w:date="2012-11-22T12:41:00Z">
        <w:r w:rsidDel="00442561">
          <w:delText>background: #fff url(img.gif) no-repeat fixed 10px 50%;</w:delText>
        </w:r>
      </w:del>
    </w:p>
    <w:p w:rsidR="0067667F" w:rsidRDefault="006F6683">
      <w:pPr>
        <w:pStyle w:val="Heading2"/>
      </w:pPr>
      <w:r>
        <w:t>Setting up our background images in our style sheet</w:t>
      </w:r>
    </w:p>
    <w:p w:rsidR="0067667F" w:rsidRDefault="006F6683">
      <w:pPr>
        <w:pStyle w:val="Standard"/>
      </w:pPr>
      <w:r>
        <w:t>We've exported our logos out to one single image. Using the background-position property will be displaying the different sized log</w:t>
      </w:r>
      <w:ins w:id="2585" w:author="Rachel McCollin" w:date="2012-11-22T12:41:00Z">
        <w:r w:rsidR="00442561">
          <w:t>o</w:t>
        </w:r>
      </w:ins>
      <w:r>
        <w:t xml:space="preserve">s depending on which screen size triggers our </w:t>
      </w:r>
      <w:del w:id="2586" w:author="Rachel McCollin" w:date="2012-11-22T12:43:00Z">
        <w:r w:rsidR="00AA060C" w:rsidRPr="00AA060C">
          <w:rPr>
            <w:rPrChange w:id="2587" w:author="Rachel McCollin" w:date="2012-11-22T12:43:00Z">
              <w:rPr>
                <w:rStyle w:val="CodeInTextPACKT"/>
              </w:rPr>
            </w:rPrChange>
          </w:rPr>
          <w:delText>@</w:delText>
        </w:r>
      </w:del>
      <w:r w:rsidR="00AA060C" w:rsidRPr="00AA060C">
        <w:rPr>
          <w:rPrChange w:id="2588" w:author="Rachel McCollin" w:date="2012-11-22T12:43:00Z">
            <w:rPr>
              <w:rStyle w:val="CodeInTextPACKT"/>
            </w:rPr>
          </w:rPrChange>
        </w:rPr>
        <w:t>media</w:t>
      </w:r>
      <w:r>
        <w:t xml:space="preserve"> query.</w:t>
      </w:r>
    </w:p>
    <w:p w:rsidR="00B30C77" w:rsidRDefault="006F6683">
      <w:pPr>
        <w:pStyle w:val="InformationBoxPACKT"/>
        <w:pPrChange w:id="2589" w:author="Rachel McCollin" w:date="2012-11-22T12:44:00Z">
          <w:pPr>
            <w:pStyle w:val="TipwithoutheadingPACKT"/>
          </w:pPr>
        </w:pPrChange>
      </w:pPr>
      <w:commentRangeStart w:id="2590"/>
      <w:r>
        <w:t xml:space="preserve">Wellstyled has an excellent tutorial on how to use a single image technique (also referred to as "CSS sprites") to handle image background rollovers with CSS: </w:t>
      </w:r>
      <w:r>
        <w:rPr>
          <w:rStyle w:val="URLPACKT"/>
        </w:rPr>
        <w:t>http://wellstyled.com/css-nopreload-rollovers.html.</w:t>
      </w:r>
    </w:p>
    <w:p w:rsidR="00B30C77" w:rsidRDefault="006F6683">
      <w:pPr>
        <w:pStyle w:val="InformationBoxPACKT"/>
        <w:pPrChange w:id="2591" w:author="Rachel McCollin" w:date="2012-11-22T12:44:00Z">
          <w:pPr>
            <w:pStyle w:val="TipwithoutheadingPACKT"/>
          </w:pPr>
        </w:pPrChange>
      </w:pPr>
      <w:r>
        <w:t xml:space="preserve">You can also check out CSS Tricks, and their article CSS Sprites: What They Are, Why They're Cool, and How To Use Them at </w:t>
      </w:r>
      <w:r>
        <w:rPr>
          <w:rStyle w:val="URLPACKT"/>
        </w:rPr>
        <w:t>http://css- tricks.com/css-sprites/</w:t>
      </w:r>
      <w:r>
        <w:t>.</w:t>
      </w:r>
    </w:p>
    <w:p w:rsidR="00B30C77" w:rsidRDefault="006F6683">
      <w:pPr>
        <w:pStyle w:val="InformationBoxPACKT"/>
        <w:pPrChange w:id="2592" w:author="Rachel McCollin" w:date="2012-11-22T12:44:00Z">
          <w:pPr>
            <w:pStyle w:val="TipwithoutheadingPACKT"/>
          </w:pPr>
        </w:pPrChange>
      </w:pPr>
      <w:r>
        <w:rPr>
          <w:rStyle w:val="BoldPACKT"/>
        </w:rPr>
        <w:t>Remember:</w:t>
      </w:r>
      <w:r>
        <w:t xml:space="preserve"> To see the full and final CSS mockup </w:t>
      </w:r>
      <w:r>
        <w:rPr>
          <w:rStyle w:val="CodeInTextPACKT"/>
        </w:rPr>
        <w:t>style.css</w:t>
      </w:r>
      <w:r>
        <w:t xml:space="preserve"> and </w:t>
      </w:r>
      <w:r>
        <w:rPr>
          <w:rStyle w:val="CodeInTextPACKT"/>
        </w:rPr>
        <w:t>index.html</w:t>
      </w:r>
      <w:r>
        <w:t xml:space="preserve"> page, please refer to the code download section in the preface.</w:t>
      </w:r>
      <w:commentRangeEnd w:id="2590"/>
      <w:r w:rsidR="00EA4544">
        <w:rPr>
          <w:rStyle w:val="CommentReference"/>
          <w:rFonts w:ascii="Times New Roman" w:eastAsia="Arial" w:hAnsi="Times New Roman" w:cs="Tahoma"/>
        </w:rPr>
        <w:commentReference w:id="2590"/>
      </w:r>
    </w:p>
    <w:p w:rsidR="0067667F" w:rsidRDefault="006F6683">
      <w:pPr>
        <w:pStyle w:val="TFAPackt"/>
        <w:outlineLvl w:val="9"/>
      </w:pPr>
      <w:commentRangeStart w:id="2593"/>
      <w:r>
        <w:t xml:space="preserve">Time for action: </w:t>
      </w:r>
      <w:del w:id="2594" w:author="Rachel McCollin" w:date="2012-11-22T12:44:00Z">
        <w:r w:rsidDel="00442561">
          <w:delText>Final desktop design and images</w:delText>
        </w:r>
        <w:commentRangeEnd w:id="2593"/>
        <w:r w:rsidR="00EA4544" w:rsidDel="00442561">
          <w:rPr>
            <w:rStyle w:val="CommentReference"/>
            <w:rFonts w:ascii="Times New Roman" w:hAnsi="Times New Roman" w:cs="Tahoma"/>
            <w:iCs w:val="0"/>
            <w:color w:val="auto"/>
            <w:lang w:val="en-US"/>
          </w:rPr>
          <w:commentReference w:id="2593"/>
        </w:r>
      </w:del>
      <w:ins w:id="2595" w:author="Rachel McCollin" w:date="2012-11-22T12:44:00Z">
        <w:r w:rsidR="00442561">
          <w:t>Adding background images to our design</w:t>
        </w:r>
      </w:ins>
    </w:p>
    <w:p w:rsidR="00B30C77" w:rsidRDefault="00442561">
      <w:pPr>
        <w:pStyle w:val="Standard"/>
        <w:numPr>
          <w:ins w:id="2596" w:author="Rachel McCollin" w:date="2012-11-22T12:44:00Z"/>
        </w:numPr>
        <w:rPr>
          <w:ins w:id="2597" w:author="Rachel McCollin" w:date="2012-11-22T12:45:00Z"/>
        </w:rPr>
        <w:pPrChange w:id="2598" w:author="Rachel McCollin" w:date="2012-11-22T12:46:00Z">
          <w:pPr>
            <w:pStyle w:val="CodePACKT"/>
          </w:pPr>
        </w:pPrChange>
      </w:pPr>
      <w:ins w:id="2599" w:author="Rachel McCollin" w:date="2012-11-22T12:45:00Z">
        <w:r>
          <w:t>The images we’ve created need to be added to our stylesheet as background images.</w:t>
        </w:r>
      </w:ins>
    </w:p>
    <w:p w:rsidR="00B30C77" w:rsidRDefault="00442561">
      <w:pPr>
        <w:pStyle w:val="NumberedBulletPACKT"/>
        <w:numPr>
          <w:ins w:id="2600" w:author="Rachel McCollin" w:date="2012-11-22T13:51:00Z"/>
        </w:numPr>
        <w:rPr>
          <w:ins w:id="2601" w:author="Rachel McCollin" w:date="2012-11-22T12:44:00Z"/>
        </w:rPr>
        <w:pPrChange w:id="2602" w:author="Rachel McCollin" w:date="2012-11-22T12:46:00Z">
          <w:pPr>
            <w:pStyle w:val="CodePACKT"/>
          </w:pPr>
        </w:pPrChange>
      </w:pPr>
      <w:ins w:id="2603" w:author="Rachel McCollin" w:date="2012-11-22T12:45:00Z">
        <w:r>
          <w:t xml:space="preserve">In your </w:t>
        </w:r>
      </w:ins>
      <w:ins w:id="2604" w:author="Rachel McCollin" w:date="2012-11-22T14:44:00Z">
        <w:r w:rsidR="00754ECC">
          <w:t>stylesheet</w:t>
        </w:r>
      </w:ins>
      <w:ins w:id="2605" w:author="Rachel McCollin" w:date="2012-11-22T12:45:00Z">
        <w:r>
          <w:t xml:space="preserve">, edit the </w:t>
        </w:r>
        <w:r w:rsidRPr="00724E85">
          <w:rPr>
            <w:rStyle w:val="CodeInTextPACKT"/>
            <w:rPrChange w:id="2606" w:author="Rachel McCollin" w:date="2012-11-22T14:59:00Z">
              <w:rPr/>
            </w:rPrChange>
          </w:rPr>
          <w:t>STANDARD STYLING</w:t>
        </w:r>
        <w:r>
          <w:t xml:space="preserve"> section to add background images</w:t>
        </w:r>
      </w:ins>
      <w:ins w:id="2607" w:author="Rachel McCollin" w:date="2012-11-22T13:53:00Z">
        <w:r w:rsidR="00AE3AFD">
          <w:t xml:space="preserve"> and colors</w:t>
        </w:r>
      </w:ins>
      <w:ins w:id="2608" w:author="Rachel McCollin" w:date="2012-11-22T12:45:00Z">
        <w:r>
          <w:t xml:space="preserve">, </w:t>
        </w:r>
      </w:ins>
      <w:ins w:id="2609" w:author="Rachel McCollin" w:date="2012-11-22T13:53:00Z">
        <w:r w:rsidR="00AE3AFD">
          <w:t xml:space="preserve">with the </w:t>
        </w:r>
      </w:ins>
      <w:ins w:id="2610" w:author="Rachel McCollin" w:date="2012-11-22T14:45:00Z">
        <w:r w:rsidR="00754ECC">
          <w:t>following</w:t>
        </w:r>
      </w:ins>
      <w:ins w:id="2611" w:author="Rachel McCollin" w:date="2012-11-22T13:53:00Z">
        <w:r w:rsidR="00AE3AFD">
          <w:t xml:space="preserve"> code</w:t>
        </w:r>
      </w:ins>
      <w:ins w:id="2612" w:author="Rachel McCollin" w:date="2012-11-22T12:45:00Z">
        <w:r w:rsidR="004E2BB5">
          <w:t xml:space="preserve">. </w:t>
        </w:r>
      </w:ins>
      <w:ins w:id="2613" w:author="Rachel McCollin" w:date="2012-11-22T13:54:00Z">
        <w:r w:rsidR="00AE3AFD">
          <w:t>Best practice is</w:t>
        </w:r>
      </w:ins>
      <w:ins w:id="2614" w:author="Rachel McCollin" w:date="2012-11-22T13:51:00Z">
        <w:r w:rsidR="004E2BB5">
          <w:t xml:space="preserve"> to add each declaration within the descri</w:t>
        </w:r>
      </w:ins>
      <w:ins w:id="2615" w:author="Rachel McCollin" w:date="2012-11-22T13:53:00Z">
        <w:r w:rsidR="00AE3AFD">
          <w:t>p</w:t>
        </w:r>
      </w:ins>
      <w:ins w:id="2616" w:author="Rachel McCollin" w:date="2012-11-22T13:51:00Z">
        <w:r w:rsidR="004E2BB5">
          <w:t>tion blocks you</w:t>
        </w:r>
      </w:ins>
      <w:ins w:id="2617" w:author="Rachel McCollin" w:date="2012-11-22T13:52:00Z">
        <w:r w:rsidR="004E2BB5">
          <w:t>’ve already set up – you can see the final code in the code bundle.</w:t>
        </w:r>
      </w:ins>
    </w:p>
    <w:p w:rsidR="00442561" w:rsidRDefault="00442561">
      <w:pPr>
        <w:pStyle w:val="CodePACKT"/>
        <w:numPr>
          <w:ins w:id="2618" w:author="Rachel McCollin" w:date="2012-11-22T12:44:00Z"/>
        </w:numPr>
        <w:rPr>
          <w:ins w:id="2619" w:author="Rachel McCollin" w:date="2012-11-22T12:44:00Z"/>
        </w:rPr>
      </w:pPr>
    </w:p>
    <w:p w:rsidR="00B30C77" w:rsidRDefault="006F6683">
      <w:pPr>
        <w:pStyle w:val="CodePACKT"/>
        <w:rPr>
          <w:del w:id="2620" w:author="Rachel McCollin" w:date="2012-11-22T13:57:00Z"/>
        </w:rPr>
      </w:pPr>
      <w:del w:id="2621" w:author="Rachel McCollin" w:date="2012-11-22T13:57:00Z">
        <w:r w:rsidRPr="00353F59" w:rsidDel="00353F59">
          <w:delText>/*------------------ STANDARD STYLING -------------------*/</w:delText>
        </w:r>
      </w:del>
    </w:p>
    <w:p w:rsidR="004E2BB5" w:rsidRPr="00353F59" w:rsidRDefault="006F6683" w:rsidP="00353F59">
      <w:pPr>
        <w:pStyle w:val="CodePACKT"/>
        <w:rPr>
          <w:ins w:id="2622" w:author="Rachel McCollin" w:date="2012-11-22T13:50:00Z"/>
        </w:rPr>
      </w:pPr>
      <w:r w:rsidRPr="00353F59">
        <w:t>header{</w:t>
      </w:r>
    </w:p>
    <w:p w:rsidR="004E2BB5" w:rsidRPr="00353F59" w:rsidRDefault="00AA060C" w:rsidP="00353F59">
      <w:pPr>
        <w:pStyle w:val="CodePACKT"/>
        <w:numPr>
          <w:ins w:id="2623" w:author="Rachel McCollin" w:date="2012-11-22T13:51:00Z"/>
        </w:numPr>
        <w:rPr>
          <w:ins w:id="2624" w:author="Rachel McCollin" w:date="2012-11-22T13:52:00Z"/>
          <w:rPrChange w:id="2625" w:author="Rachel McCollin" w:date="2012-11-22T13:57:00Z">
            <w:rPr>
              <w:ins w:id="2626" w:author="Rachel McCollin" w:date="2012-11-22T13:52:00Z"/>
              <w:b/>
              <w:bCs/>
            </w:rPr>
          </w:rPrChange>
        </w:rPr>
      </w:pPr>
      <w:del w:id="2627" w:author="Rachel McCollin" w:date="2012-11-22T13:52:00Z">
        <w:r w:rsidRPr="00AA060C">
          <w:rPr>
            <w:rPrChange w:id="2628" w:author="Rachel McCollin" w:date="2012-11-22T13:57:00Z">
              <w:rPr>
                <w:color w:val="FF0000"/>
              </w:rPr>
            </w:rPrChange>
          </w:rPr>
          <w:delText>height: 110px;</w:delText>
        </w:r>
      </w:del>
      <w:ins w:id="2629" w:author="Rachel McCollin" w:date="2012-11-22T13:52:00Z">
        <w:r w:rsidRPr="00AA060C">
          <w:rPr>
            <w:rPrChange w:id="2630" w:author="Rachel McCollin" w:date="2012-11-22T13:57:00Z">
              <w:rPr>
                <w:b/>
                <w:bCs/>
                <w:color w:val="FF0000"/>
              </w:rPr>
            </w:rPrChange>
          </w:rPr>
          <w:tab/>
        </w:r>
      </w:ins>
      <w:r w:rsidRPr="00AA060C">
        <w:rPr>
          <w:rPrChange w:id="2631" w:author="Rachel McCollin" w:date="2012-11-22T13:57:00Z">
            <w:rPr>
              <w:b/>
              <w:bCs/>
              <w:color w:val="FF0000"/>
            </w:rPr>
          </w:rPrChange>
        </w:rPr>
        <w:t>background: url(images/osmag-logos.png) no-repeat 0 0;</w:t>
      </w:r>
    </w:p>
    <w:p w:rsidR="0067667F" w:rsidRPr="00353F59" w:rsidRDefault="00AA060C" w:rsidP="00353F59">
      <w:pPr>
        <w:pStyle w:val="CodePACKT"/>
        <w:numPr>
          <w:ins w:id="2632" w:author="Rachel McCollin" w:date="2012-11-22T13:52:00Z"/>
        </w:numPr>
      </w:pPr>
      <w:del w:id="2633" w:author="Rachel McCollin" w:date="2012-11-22T13:52:00Z">
        <w:r w:rsidRPr="00AA060C">
          <w:rPr>
            <w:rPrChange w:id="2634" w:author="Rachel McCollin" w:date="2012-11-22T13:57:00Z">
              <w:rPr>
                <w:b/>
                <w:bCs/>
                <w:color w:val="FF0000"/>
              </w:rPr>
            </w:rPrChange>
          </w:rPr>
          <w:delText xml:space="preserve"> </w:delText>
        </w:r>
      </w:del>
      <w:r w:rsidR="006F6683" w:rsidRPr="00353F59">
        <w:t>}</w:t>
      </w:r>
    </w:p>
    <w:p w:rsidR="00B30C77" w:rsidRDefault="006F6683">
      <w:pPr>
        <w:pStyle w:val="CodePACKT"/>
        <w:numPr>
          <w:ins w:id="2635" w:author="Rachel McCollin" w:date="2012-11-22T13:52:00Z"/>
        </w:numPr>
        <w:rPr>
          <w:del w:id="2636" w:author="Rachel McCollin" w:date="2012-11-22T13:53:00Z"/>
        </w:rPr>
        <w:pPrChange w:id="2637" w:author="Rachel McCollin" w:date="2012-11-22T13:57:00Z">
          <w:pPr>
            <w:pStyle w:val="CodePACKT"/>
          </w:pPr>
        </w:pPrChange>
      </w:pPr>
      <w:del w:id="2638" w:author="Rachel McCollin" w:date="2012-11-22T13:53:00Z">
        <w:r w:rsidRPr="00353F59" w:rsidDel="004E2BB5">
          <w:delText>#mai</w:delText>
        </w:r>
        <w:r w:rsidRPr="00353F59" w:rsidDel="004E2BB5">
          <w:delText>n</w:delText>
        </w:r>
        <w:r w:rsidRPr="00353F59" w:rsidDel="004E2BB5">
          <w:delText>Nav{position:absolute; top: 110px; width: 100%;}</w:delText>
        </w:r>
      </w:del>
    </w:p>
    <w:p w:rsidR="00B30C77" w:rsidRDefault="006F6683">
      <w:pPr>
        <w:pStyle w:val="CodePACKT"/>
        <w:rPr>
          <w:del w:id="2639" w:author="Rachel McCollin" w:date="2012-11-22T13:53:00Z"/>
        </w:rPr>
      </w:pPr>
      <w:del w:id="2640" w:author="Rachel McCollin" w:date="2012-11-22T13:53:00Z">
        <w:r w:rsidRPr="00353F59" w:rsidDel="004E2BB5">
          <w:delText>#mainNav li a{display: block; padding: 10px 15px 13px 15px; line-height: 100%; font-size: 120%; border: none; color: #036;}</w:delText>
        </w:r>
      </w:del>
    </w:p>
    <w:p w:rsidR="004E2BB5" w:rsidRPr="00353F59" w:rsidRDefault="00AA060C" w:rsidP="00353F59">
      <w:pPr>
        <w:pStyle w:val="CodePACKT"/>
        <w:rPr>
          <w:ins w:id="2641" w:author="Rachel McCollin" w:date="2012-11-22T13:53:00Z"/>
        </w:rPr>
      </w:pPr>
      <w:r w:rsidRPr="00AA060C">
        <w:rPr>
          <w:rPrChange w:id="2642" w:author="Rachel McCollin" w:date="2012-11-22T13:57:00Z">
            <w:rPr>
              <w:color w:val="FF0000"/>
            </w:rPr>
          </w:rPrChange>
        </w:rPr>
        <w:t>#mainNav li a:hover{</w:t>
      </w:r>
    </w:p>
    <w:p w:rsidR="00B30C77" w:rsidRDefault="00AA060C">
      <w:pPr>
        <w:pStyle w:val="CodePACKT"/>
        <w:numPr>
          <w:ins w:id="2643" w:author="Rachel McCollin" w:date="2012-11-22T13:53:00Z"/>
        </w:numPr>
      </w:pPr>
      <w:ins w:id="2644" w:author="Rachel McCollin" w:date="2012-11-22T13:53:00Z">
        <w:r w:rsidRPr="00AA060C">
          <w:rPr>
            <w:rPrChange w:id="2645" w:author="Rachel McCollin" w:date="2012-11-22T13:57:00Z">
              <w:rPr>
                <w:color w:val="FF0000"/>
              </w:rPr>
            </w:rPrChange>
          </w:rPr>
          <w:tab/>
        </w:r>
      </w:ins>
      <w:r w:rsidRPr="00AA060C">
        <w:rPr>
          <w:rPrChange w:id="2646" w:author="Rachel McCollin" w:date="2012-11-22T13:57:00Z">
            <w:rPr>
              <w:b/>
              <w:bCs/>
              <w:color w:val="FF0000"/>
            </w:rPr>
          </w:rPrChange>
        </w:rPr>
        <w:t>color:#088fff;</w:t>
      </w:r>
      <w:r w:rsidR="006F6683" w:rsidRPr="00353F59">
        <w:t>}</w:t>
      </w:r>
    </w:p>
    <w:p w:rsidR="00B30C77" w:rsidRDefault="006F6683">
      <w:pPr>
        <w:pStyle w:val="CodePACKT"/>
        <w:rPr>
          <w:ins w:id="2647" w:author="Rachel McCollin" w:date="2012-11-22T13:54:00Z"/>
        </w:rPr>
      </w:pPr>
      <w:r w:rsidRPr="00353F59">
        <w:t>#across{</w:t>
      </w:r>
      <w:del w:id="2648" w:author="Rachel McCollin" w:date="2012-11-22T13:54:00Z">
        <w:r w:rsidRPr="00353F59" w:rsidDel="00353F59">
          <w:delText>margin: 0; width:100%;</w:delText>
        </w:r>
      </w:del>
      <w:r w:rsidR="00AA060C" w:rsidRPr="00AA060C">
        <w:rPr>
          <w:rPrChange w:id="2649" w:author="Rachel McCollin" w:date="2012-11-22T13:57:00Z">
            <w:rPr>
              <w:color w:val="FF0000"/>
            </w:rPr>
          </w:rPrChange>
        </w:rPr>
        <w:t xml:space="preserve"> </w:t>
      </w:r>
    </w:p>
    <w:p w:rsidR="00B30C77" w:rsidRDefault="00AA060C">
      <w:pPr>
        <w:pStyle w:val="CodePACKT"/>
        <w:numPr>
          <w:ins w:id="2650" w:author="Rachel McCollin" w:date="2012-11-22T13:54:00Z"/>
        </w:numPr>
        <w:rPr>
          <w:ins w:id="2651" w:author="Rachel McCollin" w:date="2012-11-22T13:54:00Z"/>
          <w:rPrChange w:id="2652" w:author="Rachel McCollin" w:date="2012-11-22T13:57:00Z">
            <w:rPr>
              <w:ins w:id="2653" w:author="Rachel McCollin" w:date="2012-11-22T13:54:00Z"/>
              <w:b/>
              <w:bCs/>
            </w:rPr>
          </w:rPrChange>
        </w:rPr>
      </w:pPr>
      <w:ins w:id="2654" w:author="Rachel McCollin" w:date="2012-11-22T13:54:00Z">
        <w:r w:rsidRPr="00AA060C">
          <w:rPr>
            <w:rPrChange w:id="2655" w:author="Rachel McCollin" w:date="2012-11-22T13:57:00Z">
              <w:rPr>
                <w:b/>
                <w:bCs/>
                <w:color w:val="FF0000"/>
              </w:rPr>
            </w:rPrChange>
          </w:rPr>
          <w:tab/>
        </w:r>
      </w:ins>
      <w:r w:rsidRPr="00AA060C">
        <w:rPr>
          <w:rPrChange w:id="2656" w:author="Rachel McCollin" w:date="2012-11-22T13:57:00Z">
            <w:rPr>
              <w:b/>
              <w:bCs/>
              <w:color w:val="FF0000"/>
            </w:rPr>
          </w:rPrChange>
        </w:rPr>
        <w:t xml:space="preserve">border-top: 2px solid #444; </w:t>
      </w:r>
    </w:p>
    <w:p w:rsidR="00B30C77" w:rsidRDefault="00AA060C">
      <w:pPr>
        <w:pStyle w:val="CodePACKT"/>
        <w:numPr>
          <w:ins w:id="2657" w:author="Rachel McCollin" w:date="2012-11-22T13:54:00Z"/>
        </w:numPr>
        <w:rPr>
          <w:ins w:id="2658" w:author="Rachel McCollin" w:date="2012-11-22T13:54:00Z"/>
          <w:rPrChange w:id="2659" w:author="Rachel McCollin" w:date="2012-11-22T13:57:00Z">
            <w:rPr>
              <w:ins w:id="2660" w:author="Rachel McCollin" w:date="2012-11-22T13:54:00Z"/>
              <w:b/>
              <w:bCs/>
            </w:rPr>
          </w:rPrChange>
        </w:rPr>
      </w:pPr>
      <w:ins w:id="2661" w:author="Rachel McCollin" w:date="2012-11-22T13:54:00Z">
        <w:r w:rsidRPr="00AA060C">
          <w:rPr>
            <w:rPrChange w:id="2662" w:author="Rachel McCollin" w:date="2012-11-22T13:57:00Z">
              <w:rPr>
                <w:b/>
                <w:bCs/>
                <w:color w:val="FF0000"/>
              </w:rPr>
            </w:rPrChange>
          </w:rPr>
          <w:tab/>
        </w:r>
      </w:ins>
      <w:r w:rsidRPr="00AA060C">
        <w:rPr>
          <w:rPrChange w:id="2663" w:author="Rachel McCollin" w:date="2012-11-22T13:57:00Z">
            <w:rPr>
              <w:b/>
              <w:bCs/>
              <w:color w:val="FF0000"/>
            </w:rPr>
          </w:rPrChange>
        </w:rPr>
        <w:t>background: #000</w:t>
      </w:r>
    </w:p>
    <w:p w:rsidR="00B30C77" w:rsidRDefault="006F6683">
      <w:pPr>
        <w:pStyle w:val="CodePACKT"/>
        <w:numPr>
          <w:ins w:id="2664" w:author="Rachel McCollin" w:date="2012-11-22T13:54:00Z"/>
        </w:numPr>
      </w:pPr>
      <w:del w:id="2665" w:author="Rachel McCollin" w:date="2012-11-22T13:54:00Z">
        <w:r w:rsidRPr="00353F59" w:rsidDel="00353F59">
          <w:delText>}/*for a strechted bottom only*/</w:delText>
        </w:r>
      </w:del>
      <w:ins w:id="2666" w:author="Rachel McCollin" w:date="2012-11-22T13:54:00Z">
        <w:r w:rsidR="00353F59" w:rsidRPr="00353F59">
          <w:t>}</w:t>
        </w:r>
      </w:ins>
    </w:p>
    <w:p w:rsidR="00B30C77" w:rsidRDefault="006F6683">
      <w:pPr>
        <w:pStyle w:val="CodePACKT"/>
        <w:rPr>
          <w:ins w:id="2667" w:author="Rachel McCollin" w:date="2012-11-22T13:54:00Z"/>
        </w:rPr>
      </w:pPr>
      <w:r w:rsidRPr="00353F59">
        <w:t>#container{</w:t>
      </w:r>
    </w:p>
    <w:p w:rsidR="00B30C77" w:rsidRDefault="00AA060C">
      <w:pPr>
        <w:pStyle w:val="CodePACKT"/>
        <w:numPr>
          <w:ins w:id="2668" w:author="Rachel McCollin" w:date="2012-11-22T13:54:00Z"/>
        </w:numPr>
        <w:rPr>
          <w:ins w:id="2669" w:author="Rachel McCollin" w:date="2012-11-22T13:54:00Z"/>
          <w:rPrChange w:id="2670" w:author="Rachel McCollin" w:date="2012-11-22T13:57:00Z">
            <w:rPr>
              <w:ins w:id="2671" w:author="Rachel McCollin" w:date="2012-11-22T13:54:00Z"/>
              <w:b/>
              <w:bCs/>
            </w:rPr>
          </w:rPrChange>
        </w:rPr>
      </w:pPr>
      <w:ins w:id="2672" w:author="Rachel McCollin" w:date="2012-11-22T13:54:00Z">
        <w:r w:rsidRPr="00AA060C">
          <w:rPr>
            <w:rPrChange w:id="2673" w:author="Rachel McCollin" w:date="2012-11-22T13:57:00Z">
              <w:rPr>
                <w:b/>
                <w:bCs/>
                <w:color w:val="FF0000"/>
              </w:rPr>
            </w:rPrChange>
          </w:rPr>
          <w:tab/>
        </w:r>
      </w:ins>
      <w:r w:rsidRPr="00AA060C">
        <w:rPr>
          <w:rPrChange w:id="2674" w:author="Rachel McCollin" w:date="2012-11-22T13:57:00Z">
            <w:rPr>
              <w:b/>
              <w:bCs/>
              <w:color w:val="FF0000"/>
            </w:rPr>
          </w:rPrChange>
        </w:rPr>
        <w:t>background: url(images/osmag-container-bg.png) no-repeat 50% -30px;</w:t>
      </w:r>
    </w:p>
    <w:p w:rsidR="00B30C77" w:rsidRDefault="006F6683">
      <w:pPr>
        <w:pStyle w:val="CodePACKT"/>
        <w:numPr>
          <w:ins w:id="2675" w:author="Rachel McCollin" w:date="2012-11-22T13:54:00Z"/>
        </w:numPr>
      </w:pPr>
      <w:r w:rsidRPr="00353F59">
        <w:t>}</w:t>
      </w:r>
    </w:p>
    <w:p w:rsidR="00B30C77" w:rsidRDefault="006F6683">
      <w:pPr>
        <w:pStyle w:val="CodePACKT"/>
        <w:rPr>
          <w:ins w:id="2676" w:author="Rachel McCollin" w:date="2012-11-22T13:54:00Z"/>
        </w:rPr>
      </w:pPr>
      <w:r w:rsidRPr="00353F59">
        <w:t>#container2{</w:t>
      </w:r>
    </w:p>
    <w:p w:rsidR="00B30C77" w:rsidRDefault="00AA060C">
      <w:pPr>
        <w:pStyle w:val="CodePACKT"/>
        <w:numPr>
          <w:ins w:id="2677" w:author="Rachel McCollin" w:date="2012-11-22T13:54:00Z"/>
        </w:numPr>
        <w:rPr>
          <w:ins w:id="2678" w:author="Rachel McCollin" w:date="2012-11-22T13:54:00Z"/>
          <w:rPrChange w:id="2679" w:author="Rachel McCollin" w:date="2012-11-22T13:57:00Z">
            <w:rPr>
              <w:ins w:id="2680" w:author="Rachel McCollin" w:date="2012-11-22T13:54:00Z"/>
              <w:b/>
              <w:bCs/>
            </w:rPr>
          </w:rPrChange>
        </w:rPr>
      </w:pPr>
      <w:ins w:id="2681" w:author="Rachel McCollin" w:date="2012-11-22T13:54:00Z">
        <w:r w:rsidRPr="00AA060C">
          <w:rPr>
            <w:rPrChange w:id="2682" w:author="Rachel McCollin" w:date="2012-11-22T13:57:00Z">
              <w:rPr>
                <w:color w:val="FF0000"/>
              </w:rPr>
            </w:rPrChange>
          </w:rPr>
          <w:tab/>
        </w:r>
      </w:ins>
      <w:r w:rsidRPr="00AA060C">
        <w:rPr>
          <w:rPrChange w:id="2683" w:author="Rachel McCollin" w:date="2012-11-22T13:57:00Z">
            <w:rPr>
              <w:color w:val="FF0000"/>
            </w:rPr>
          </w:rPrChange>
        </w:rPr>
        <w:t>background: url(images/osmag-earth.jpg) no-repeat 50% 0;</w:t>
      </w:r>
    </w:p>
    <w:p w:rsidR="00B30C77" w:rsidRDefault="006F6683">
      <w:pPr>
        <w:pStyle w:val="CodePACKT"/>
        <w:numPr>
          <w:ins w:id="2684" w:author="Rachel McCollin" w:date="2012-11-22T13:54:00Z"/>
        </w:numPr>
      </w:pPr>
      <w:r w:rsidRPr="00353F59">
        <w:t>}</w:t>
      </w:r>
    </w:p>
    <w:p w:rsidR="00B30C77" w:rsidRDefault="006F6683">
      <w:pPr>
        <w:pStyle w:val="CodePACKT"/>
        <w:rPr>
          <w:ins w:id="2685" w:author="Rachel McCollin" w:date="2012-11-22T13:54:00Z"/>
        </w:rPr>
      </w:pPr>
      <w:r w:rsidRPr="00353F59">
        <w:t>h2.thisMonth{</w:t>
      </w:r>
      <w:del w:id="2686" w:author="Rachel McCollin" w:date="2012-11-22T13:54:00Z">
        <w:r w:rsidRPr="00353F59" w:rsidDel="00353F59">
          <w:delText xml:space="preserve">font-size: 260%; </w:delText>
        </w:r>
      </w:del>
    </w:p>
    <w:p w:rsidR="00B30C77" w:rsidRDefault="00AA060C">
      <w:pPr>
        <w:pStyle w:val="CodePACKT"/>
        <w:numPr>
          <w:ins w:id="2687" w:author="Rachel McCollin" w:date="2012-11-22T13:54:00Z"/>
        </w:numPr>
        <w:rPr>
          <w:ins w:id="2688" w:author="Rachel McCollin" w:date="2012-11-22T13:54:00Z"/>
          <w:rPrChange w:id="2689" w:author="Rachel McCollin" w:date="2012-11-22T13:57:00Z">
            <w:rPr>
              <w:ins w:id="2690" w:author="Rachel McCollin" w:date="2012-11-22T13:54:00Z"/>
              <w:b/>
              <w:bCs/>
            </w:rPr>
          </w:rPrChange>
        </w:rPr>
      </w:pPr>
      <w:ins w:id="2691" w:author="Rachel McCollin" w:date="2012-11-22T13:54:00Z">
        <w:r w:rsidRPr="00AA060C">
          <w:rPr>
            <w:rPrChange w:id="2692" w:author="Rachel McCollin" w:date="2012-11-22T13:57:00Z">
              <w:rPr>
                <w:color w:val="FF0000"/>
              </w:rPr>
            </w:rPrChange>
          </w:rPr>
          <w:tab/>
        </w:r>
      </w:ins>
      <w:r w:rsidRPr="00AA060C">
        <w:rPr>
          <w:rPrChange w:id="2693" w:author="Rachel McCollin" w:date="2012-11-22T13:57:00Z">
            <w:rPr>
              <w:b/>
              <w:bCs/>
              <w:color w:val="FF0000"/>
            </w:rPr>
          </w:rPrChange>
        </w:rPr>
        <w:t>color: #fff;</w:t>
      </w:r>
    </w:p>
    <w:p w:rsidR="00B30C77" w:rsidRDefault="006F6683">
      <w:pPr>
        <w:pStyle w:val="CodePACKT"/>
        <w:numPr>
          <w:ins w:id="2694" w:author="Rachel McCollin" w:date="2012-11-22T13:54:00Z"/>
        </w:numPr>
      </w:pPr>
      <w:r w:rsidRPr="00353F59">
        <w:t>}</w:t>
      </w:r>
    </w:p>
    <w:p w:rsidR="00B30C77" w:rsidRDefault="006F6683">
      <w:pPr>
        <w:pStyle w:val="CodePACKT"/>
        <w:rPr>
          <w:ins w:id="2695" w:author="Rachel McCollin" w:date="2012-11-22T13:54:00Z"/>
        </w:rPr>
      </w:pPr>
      <w:r w:rsidRPr="00353F59">
        <w:t>h2.pastIssues{</w:t>
      </w:r>
    </w:p>
    <w:p w:rsidR="00B30C77" w:rsidRDefault="00AA060C">
      <w:pPr>
        <w:pStyle w:val="CodePACKT"/>
        <w:numPr>
          <w:ins w:id="2696" w:author="Rachel McCollin" w:date="2012-11-22T13:54:00Z"/>
        </w:numPr>
        <w:rPr>
          <w:ins w:id="2697" w:author="Rachel McCollin" w:date="2012-11-22T13:54:00Z"/>
          <w:rPrChange w:id="2698" w:author="Rachel McCollin" w:date="2012-11-22T13:57:00Z">
            <w:rPr>
              <w:ins w:id="2699" w:author="Rachel McCollin" w:date="2012-11-22T13:54:00Z"/>
              <w:b/>
              <w:bCs/>
            </w:rPr>
          </w:rPrChange>
        </w:rPr>
      </w:pPr>
      <w:ins w:id="2700" w:author="Rachel McCollin" w:date="2012-11-22T13:54:00Z">
        <w:r w:rsidRPr="00AA060C">
          <w:rPr>
            <w:rPrChange w:id="2701" w:author="Rachel McCollin" w:date="2012-11-22T13:57:00Z">
              <w:rPr>
                <w:color w:val="FF0000"/>
              </w:rPr>
            </w:rPrChange>
          </w:rPr>
          <w:tab/>
        </w:r>
      </w:ins>
      <w:r w:rsidRPr="00AA060C">
        <w:rPr>
          <w:rPrChange w:id="2702" w:author="Rachel McCollin" w:date="2012-11-22T13:57:00Z">
            <w:rPr>
              <w:b/>
              <w:bCs/>
              <w:color w:val="FF0000"/>
            </w:rPr>
          </w:rPrChange>
        </w:rPr>
        <w:t>color:#222;</w:t>
      </w:r>
    </w:p>
    <w:p w:rsidR="00B30C77" w:rsidRDefault="006F6683">
      <w:pPr>
        <w:pStyle w:val="CodePACKT"/>
        <w:numPr>
          <w:ins w:id="2703" w:author="Rachel McCollin" w:date="2012-11-22T13:54:00Z"/>
        </w:numPr>
        <w:rPr>
          <w:del w:id="2704" w:author="Rachel McCollin" w:date="2012-11-22T13:55:00Z"/>
        </w:rPr>
        <w:pPrChange w:id="2705" w:author="Rachel McCollin" w:date="2012-11-22T13:57:00Z">
          <w:pPr>
            <w:pStyle w:val="CodePACKT"/>
          </w:pPr>
        </w:pPrChange>
      </w:pPr>
      <w:r w:rsidRPr="00353F59">
        <w:t>}</w:t>
      </w:r>
    </w:p>
    <w:p w:rsidR="00B30C77" w:rsidRDefault="00B30C77">
      <w:pPr>
        <w:pStyle w:val="CodePACKT"/>
        <w:numPr>
          <w:ins w:id="2706" w:author="Unknown"/>
        </w:numPr>
      </w:pPr>
    </w:p>
    <w:p w:rsidR="00B30C77" w:rsidRDefault="006F6683">
      <w:pPr>
        <w:pStyle w:val="CodePACKT"/>
        <w:rPr>
          <w:ins w:id="2707" w:author="Rachel McCollin" w:date="2012-11-22T13:55:00Z"/>
        </w:rPr>
      </w:pPr>
      <w:r w:rsidRPr="00353F59">
        <w:t>article h2{</w:t>
      </w:r>
    </w:p>
    <w:p w:rsidR="00B30C77" w:rsidRDefault="00AA060C">
      <w:pPr>
        <w:pStyle w:val="CodePACKT"/>
        <w:numPr>
          <w:ins w:id="2708" w:author="Rachel McCollin" w:date="2012-11-22T13:55:00Z"/>
        </w:numPr>
        <w:rPr>
          <w:ins w:id="2709" w:author="Rachel McCollin" w:date="2012-11-22T13:55:00Z"/>
        </w:rPr>
      </w:pPr>
      <w:ins w:id="2710" w:author="Rachel McCollin" w:date="2012-11-22T13:55:00Z">
        <w:r w:rsidRPr="00AA060C">
          <w:rPr>
            <w:rPrChange w:id="2711" w:author="Rachel McCollin" w:date="2012-11-22T13:57:00Z">
              <w:rPr>
                <w:b/>
                <w:bCs/>
                <w:color w:val="FF0000"/>
              </w:rPr>
            </w:rPrChange>
          </w:rPr>
          <w:tab/>
        </w:r>
      </w:ins>
      <w:r w:rsidRPr="00AA060C">
        <w:rPr>
          <w:rPrChange w:id="2712" w:author="Rachel McCollin" w:date="2012-11-22T13:57:00Z">
            <w:rPr>
              <w:b/>
              <w:bCs/>
              <w:color w:val="FF0000"/>
            </w:rPr>
          </w:rPrChange>
        </w:rPr>
        <w:t>background: url(images/pngs/highlight-border.png) repeat-x 0 bo</w:t>
      </w:r>
      <w:r w:rsidRPr="00AA060C">
        <w:rPr>
          <w:rPrChange w:id="2713" w:author="Rachel McCollin" w:date="2012-11-22T13:57:00Z">
            <w:rPr>
              <w:b/>
              <w:bCs/>
              <w:color w:val="FF0000"/>
            </w:rPr>
          </w:rPrChange>
        </w:rPr>
        <w:t>t</w:t>
      </w:r>
      <w:r w:rsidRPr="00AA060C">
        <w:rPr>
          <w:rPrChange w:id="2714" w:author="Rachel McCollin" w:date="2012-11-22T13:57:00Z">
            <w:rPr>
              <w:b/>
              <w:bCs/>
              <w:color w:val="FF0000"/>
            </w:rPr>
          </w:rPrChange>
        </w:rPr>
        <w:t>tom;</w:t>
      </w:r>
    </w:p>
    <w:p w:rsidR="00B30C77" w:rsidRDefault="006F6683">
      <w:pPr>
        <w:pStyle w:val="CodePACKT"/>
        <w:numPr>
          <w:ins w:id="2715" w:author="Rachel McCollin" w:date="2012-11-22T13:55:00Z"/>
        </w:numPr>
        <w:rPr>
          <w:del w:id="2716" w:author="Rachel McCollin" w:date="2012-11-22T13:55:00Z"/>
        </w:rPr>
        <w:pPrChange w:id="2717" w:author="Rachel McCollin" w:date="2012-11-22T13:57:00Z">
          <w:pPr>
            <w:pStyle w:val="CodePACKT"/>
          </w:pPr>
        </w:pPrChange>
      </w:pPr>
      <w:del w:id="2718" w:author="Rachel McCollin" w:date="2012-11-22T13:55:00Z">
        <w:r w:rsidRPr="00353F59" w:rsidDel="00353F59">
          <w:delText xml:space="preserve"> padding-bottom: 5px;</w:delText>
        </w:r>
      </w:del>
      <w:r w:rsidRPr="00353F59">
        <w:t>}</w:t>
      </w:r>
    </w:p>
    <w:p w:rsidR="00B30C77" w:rsidRDefault="006F6683">
      <w:pPr>
        <w:pStyle w:val="CodePACKT"/>
        <w:rPr>
          <w:del w:id="2719" w:author="Rachel McCollin" w:date="2012-11-22T13:55:00Z"/>
        </w:rPr>
      </w:pPr>
      <w:del w:id="2720" w:author="Rachel McCollin" w:date="2012-11-22T13:55:00Z">
        <w:r w:rsidRPr="00353F59" w:rsidDel="00353F59">
          <w:delText>...</w:delText>
        </w:r>
      </w:del>
    </w:p>
    <w:p w:rsidR="00B30C77" w:rsidRDefault="00B30C77">
      <w:pPr>
        <w:pStyle w:val="CodePACKT"/>
        <w:numPr>
          <w:ins w:id="2721" w:author="Unknown"/>
        </w:numPr>
      </w:pPr>
    </w:p>
    <w:p w:rsidR="00B30C77" w:rsidRDefault="006F6683">
      <w:pPr>
        <w:pStyle w:val="CodePACKT"/>
        <w:rPr>
          <w:ins w:id="2722" w:author="Rachel McCollin" w:date="2012-11-22T13:55:00Z"/>
        </w:rPr>
      </w:pPr>
      <w:r w:rsidRPr="00353F59">
        <w:t>.comments{</w:t>
      </w:r>
    </w:p>
    <w:p w:rsidR="00B30C77" w:rsidRDefault="00353F59">
      <w:pPr>
        <w:pStyle w:val="CodePACKT"/>
        <w:numPr>
          <w:ins w:id="2723" w:author="Rachel McCollin" w:date="2012-11-22T13:55:00Z"/>
        </w:numPr>
        <w:rPr>
          <w:ins w:id="2724" w:author="Rachel McCollin" w:date="2012-11-22T13:55:00Z"/>
        </w:rPr>
      </w:pPr>
      <w:ins w:id="2725" w:author="Rachel McCollin" w:date="2012-11-22T13:55:00Z">
        <w:r w:rsidRPr="00353F59">
          <w:tab/>
        </w:r>
      </w:ins>
      <w:del w:id="2726" w:author="Rachel McCollin" w:date="2012-11-22T13:55:00Z">
        <w:r w:rsidR="006F6683" w:rsidRPr="00353F59" w:rsidDel="00353F59">
          <w:delText xml:space="preserve">display:block; width: 40px; height: 32px; </w:delText>
        </w:r>
      </w:del>
      <w:r w:rsidR="00AA060C" w:rsidRPr="00AA060C">
        <w:rPr>
          <w:rPrChange w:id="2727" w:author="Rachel McCollin" w:date="2012-11-22T13:57:00Z">
            <w:rPr>
              <w:b/>
              <w:bCs/>
              <w:color w:val="FF0000"/>
            </w:rPr>
          </w:rPrChange>
        </w:rPr>
        <w:t>background: url(images/pngs/comments-icon.png) no-repeat 0 0;</w:t>
      </w:r>
      <w:r w:rsidR="006F6683" w:rsidRPr="00353F59">
        <w:t xml:space="preserve"> </w:t>
      </w:r>
    </w:p>
    <w:p w:rsidR="00B30C77" w:rsidRDefault="006F6683">
      <w:pPr>
        <w:pStyle w:val="CodePACKT"/>
        <w:numPr>
          <w:ins w:id="2728" w:author="Rachel McCollin" w:date="2012-11-22T13:55:00Z"/>
        </w:numPr>
        <w:rPr>
          <w:del w:id="2729" w:author="Rachel McCollin" w:date="2012-11-22T13:57:00Z"/>
        </w:rPr>
        <w:pPrChange w:id="2730" w:author="Rachel McCollin" w:date="2012-11-22T13:57:00Z">
          <w:pPr>
            <w:pStyle w:val="CodePACKT"/>
          </w:pPr>
        </w:pPrChange>
      </w:pPr>
      <w:del w:id="2731" w:author="Rachel McCollin" w:date="2012-11-22T13:55:00Z">
        <w:r w:rsidRPr="00353F59" w:rsidDel="00353F59">
          <w:delText>margin-right: 20px; font-size: 150%;</w:delText>
        </w:r>
      </w:del>
      <w:r w:rsidRPr="00353F59">
        <w:t>}</w:t>
      </w:r>
    </w:p>
    <w:p w:rsidR="0067667F" w:rsidRDefault="0067667F">
      <w:pPr>
        <w:pStyle w:val="CodePACKT"/>
        <w:numPr>
          <w:ins w:id="2732" w:author="Unknown"/>
        </w:numPr>
      </w:pPr>
    </w:p>
    <w:p w:rsidR="00B30C77" w:rsidRDefault="006F6683">
      <w:pPr>
        <w:pStyle w:val="NumberedBulletPACKT"/>
        <w:numPr>
          <w:ins w:id="2733" w:author="Rachel McCollin" w:date="2012-11-22T13:56:00Z"/>
        </w:numPr>
        <w:pPrChange w:id="2734" w:author="Rachel McCollin" w:date="2012-11-22T13:56:00Z">
          <w:pPr>
            <w:pStyle w:val="CodePACKT"/>
          </w:pPr>
        </w:pPrChange>
      </w:pPr>
      <w:del w:id="2735" w:author="Rachel McCollin" w:date="2012-11-22T13:55:00Z">
        <w:r w:rsidDel="00353F59">
          <w:delText>...</w:delText>
        </w:r>
      </w:del>
      <w:ins w:id="2736" w:author="Rachel McCollin" w:date="2012-11-22T13:55:00Z">
        <w:r w:rsidR="00353F59">
          <w:t>Now add the following new section below your standard styling section:</w:t>
        </w:r>
      </w:ins>
    </w:p>
    <w:p w:rsidR="0067667F" w:rsidRDefault="0067667F">
      <w:pPr>
        <w:pStyle w:val="CodePACKT"/>
      </w:pPr>
    </w:p>
    <w:p w:rsidR="0067667F" w:rsidRPr="00353F59" w:rsidRDefault="006F6683" w:rsidP="00353F59">
      <w:pPr>
        <w:pStyle w:val="CodePACKT"/>
      </w:pPr>
      <w:r w:rsidRPr="00353F59">
        <w:t>/*------------------REUSABLE GRAPHIC TREATMENTS -------------------*/</w:t>
      </w:r>
    </w:p>
    <w:p w:rsidR="0067667F" w:rsidRPr="00353F59" w:rsidRDefault="006F6683" w:rsidP="00353F59">
      <w:pPr>
        <w:pStyle w:val="CodePACKT"/>
      </w:pPr>
      <w:r w:rsidRPr="00353F59">
        <w:t>/*reusable image backgrounds*/</w:t>
      </w:r>
    </w:p>
    <w:p w:rsidR="00353F59" w:rsidRPr="00353F59" w:rsidRDefault="00AA060C" w:rsidP="00353F59">
      <w:pPr>
        <w:pStyle w:val="CodePACKT"/>
        <w:rPr>
          <w:ins w:id="2737" w:author="Rachel McCollin" w:date="2012-11-22T13:56:00Z"/>
          <w:rPrChange w:id="2738" w:author="Rachel McCollin" w:date="2012-11-22T13:57:00Z">
            <w:rPr>
              <w:ins w:id="2739" w:author="Rachel McCollin" w:date="2012-11-22T13:56:00Z"/>
              <w:b/>
              <w:bCs/>
            </w:rPr>
          </w:rPrChange>
        </w:rPr>
      </w:pPr>
      <w:r w:rsidRPr="00AA060C">
        <w:rPr>
          <w:rPrChange w:id="2740" w:author="Rachel McCollin" w:date="2012-11-22T13:57:00Z">
            <w:rPr>
              <w:b/>
              <w:bCs/>
              <w:color w:val="FF0000"/>
            </w:rPr>
          </w:rPrChange>
        </w:rPr>
        <w:t>.img-quote-light{</w:t>
      </w:r>
    </w:p>
    <w:p w:rsidR="00353F59" w:rsidRPr="00353F59" w:rsidRDefault="00AA060C" w:rsidP="00353F59">
      <w:pPr>
        <w:pStyle w:val="CodePACKT"/>
        <w:numPr>
          <w:ins w:id="2741" w:author="Rachel McCollin" w:date="2012-11-22T13:56:00Z"/>
        </w:numPr>
        <w:rPr>
          <w:ins w:id="2742" w:author="Rachel McCollin" w:date="2012-11-22T13:56:00Z"/>
          <w:rPrChange w:id="2743" w:author="Rachel McCollin" w:date="2012-11-22T13:57:00Z">
            <w:rPr>
              <w:ins w:id="2744" w:author="Rachel McCollin" w:date="2012-11-22T13:56:00Z"/>
              <w:b/>
              <w:bCs/>
            </w:rPr>
          </w:rPrChange>
        </w:rPr>
      </w:pPr>
      <w:ins w:id="2745" w:author="Rachel McCollin" w:date="2012-11-22T13:56:00Z">
        <w:r w:rsidRPr="00AA060C">
          <w:rPr>
            <w:rPrChange w:id="2746" w:author="Rachel McCollin" w:date="2012-11-22T13:57:00Z">
              <w:rPr>
                <w:b/>
                <w:bCs/>
                <w:color w:val="FF0000"/>
              </w:rPr>
            </w:rPrChange>
          </w:rPr>
          <w:tab/>
        </w:r>
      </w:ins>
      <w:r w:rsidRPr="00AA060C">
        <w:rPr>
          <w:rPrChange w:id="2747" w:author="Rachel McCollin" w:date="2012-11-22T13:57:00Z">
            <w:rPr>
              <w:b/>
              <w:bCs/>
              <w:color w:val="FF0000"/>
            </w:rPr>
          </w:rPrChange>
        </w:rPr>
        <w:t xml:space="preserve">background: url(images/pngs/r-quotes-light.png) no-repeat -10px -7px; </w:t>
      </w:r>
    </w:p>
    <w:p w:rsidR="00B30C77" w:rsidRDefault="00AA060C">
      <w:pPr>
        <w:pStyle w:val="CodePACKT"/>
        <w:numPr>
          <w:ins w:id="2748" w:author="Rachel McCollin" w:date="2012-11-22T13:56:00Z"/>
        </w:numPr>
        <w:rPr>
          <w:ins w:id="2749" w:author="Rachel McCollin" w:date="2012-11-22T13:56:00Z"/>
          <w:rPrChange w:id="2750" w:author="Rachel McCollin" w:date="2012-11-22T13:57:00Z">
            <w:rPr>
              <w:ins w:id="2751" w:author="Rachel McCollin" w:date="2012-11-22T13:56:00Z"/>
              <w:b/>
              <w:bCs/>
            </w:rPr>
          </w:rPrChange>
        </w:rPr>
      </w:pPr>
      <w:ins w:id="2752" w:author="Rachel McCollin" w:date="2012-11-22T13:56:00Z">
        <w:r w:rsidRPr="00AA060C">
          <w:rPr>
            <w:rPrChange w:id="2753" w:author="Rachel McCollin" w:date="2012-11-22T13:57:00Z">
              <w:rPr>
                <w:b/>
                <w:bCs/>
                <w:color w:val="FF0000"/>
              </w:rPr>
            </w:rPrChange>
          </w:rPr>
          <w:tab/>
        </w:r>
      </w:ins>
      <w:r w:rsidRPr="00AA060C">
        <w:rPr>
          <w:rPrChange w:id="2754" w:author="Rachel McCollin" w:date="2012-11-22T13:57:00Z">
            <w:rPr>
              <w:b/>
              <w:bCs/>
              <w:color w:val="FF0000"/>
            </w:rPr>
          </w:rPrChange>
        </w:rPr>
        <w:t>text-indent: 55px;</w:t>
      </w:r>
    </w:p>
    <w:p w:rsidR="00B30C77" w:rsidRDefault="00AA060C">
      <w:pPr>
        <w:pStyle w:val="CodePACKT"/>
        <w:numPr>
          <w:ins w:id="2755" w:author="Rachel McCollin" w:date="2012-11-22T13:56:00Z"/>
        </w:numPr>
        <w:rPr>
          <w:rPrChange w:id="2756" w:author="Rachel McCollin" w:date="2012-11-22T13:57:00Z">
            <w:rPr>
              <w:b/>
              <w:bCs/>
            </w:rPr>
          </w:rPrChange>
        </w:rPr>
      </w:pPr>
      <w:r w:rsidRPr="00AA060C">
        <w:rPr>
          <w:rPrChange w:id="2757" w:author="Rachel McCollin" w:date="2012-11-22T13:57:00Z">
            <w:rPr>
              <w:b/>
              <w:bCs/>
              <w:color w:val="FF0000"/>
            </w:rPr>
          </w:rPrChange>
        </w:rPr>
        <w:t>}</w:t>
      </w:r>
    </w:p>
    <w:p w:rsidR="00B30C77" w:rsidRDefault="00AA060C">
      <w:pPr>
        <w:pStyle w:val="CodePACKT"/>
        <w:rPr>
          <w:ins w:id="2758" w:author="Rachel McCollin" w:date="2012-11-22T13:56:00Z"/>
          <w:rPrChange w:id="2759" w:author="Rachel McCollin" w:date="2012-11-22T13:57:00Z">
            <w:rPr>
              <w:ins w:id="2760" w:author="Rachel McCollin" w:date="2012-11-22T13:56:00Z"/>
              <w:b/>
              <w:bCs/>
            </w:rPr>
          </w:rPrChange>
        </w:rPr>
      </w:pPr>
      <w:r w:rsidRPr="00AA060C">
        <w:rPr>
          <w:rPrChange w:id="2761" w:author="Rachel McCollin" w:date="2012-11-22T13:57:00Z">
            <w:rPr>
              <w:b/>
              <w:bCs/>
              <w:color w:val="FF0000"/>
            </w:rPr>
          </w:rPrChange>
        </w:rPr>
        <w:t>.img-quote-dark{</w:t>
      </w:r>
    </w:p>
    <w:p w:rsidR="00B30C77" w:rsidRDefault="00AA060C">
      <w:pPr>
        <w:pStyle w:val="CodePACKT"/>
        <w:numPr>
          <w:ins w:id="2762" w:author="Rachel McCollin" w:date="2012-11-22T13:56:00Z"/>
        </w:numPr>
        <w:rPr>
          <w:ins w:id="2763" w:author="Rachel McCollin" w:date="2012-11-22T13:56:00Z"/>
          <w:rPrChange w:id="2764" w:author="Rachel McCollin" w:date="2012-11-22T13:57:00Z">
            <w:rPr>
              <w:ins w:id="2765" w:author="Rachel McCollin" w:date="2012-11-22T13:56:00Z"/>
              <w:b/>
              <w:bCs/>
            </w:rPr>
          </w:rPrChange>
        </w:rPr>
      </w:pPr>
      <w:ins w:id="2766" w:author="Rachel McCollin" w:date="2012-11-22T13:56:00Z">
        <w:r w:rsidRPr="00AA060C">
          <w:rPr>
            <w:rPrChange w:id="2767" w:author="Rachel McCollin" w:date="2012-11-22T13:57:00Z">
              <w:rPr>
                <w:b/>
                <w:bCs/>
                <w:color w:val="FF0000"/>
              </w:rPr>
            </w:rPrChange>
          </w:rPr>
          <w:tab/>
        </w:r>
      </w:ins>
      <w:r w:rsidRPr="00AA060C">
        <w:rPr>
          <w:rPrChange w:id="2768" w:author="Rachel McCollin" w:date="2012-11-22T13:57:00Z">
            <w:rPr>
              <w:b/>
              <w:bCs/>
              <w:color w:val="FF0000"/>
            </w:rPr>
          </w:rPrChange>
        </w:rPr>
        <w:t>background-image: url(images/pngs/r-quotes-dark.png);</w:t>
      </w:r>
    </w:p>
    <w:p w:rsidR="00B30C77" w:rsidRDefault="00AA060C">
      <w:pPr>
        <w:pStyle w:val="CodePACKT"/>
        <w:numPr>
          <w:ins w:id="2769" w:author="Rachel McCollin" w:date="2012-11-22T13:56:00Z"/>
        </w:numPr>
        <w:rPr>
          <w:ins w:id="2770" w:author="Rachel McCollin" w:date="2012-11-22T13:56:00Z"/>
          <w:rPrChange w:id="2771" w:author="Rachel McCollin" w:date="2012-11-22T13:57:00Z">
            <w:rPr>
              <w:ins w:id="2772" w:author="Rachel McCollin" w:date="2012-11-22T13:56:00Z"/>
              <w:b/>
              <w:bCs/>
            </w:rPr>
          </w:rPrChange>
        </w:rPr>
      </w:pPr>
      <w:ins w:id="2773" w:author="Rachel McCollin" w:date="2012-11-22T13:56:00Z">
        <w:r w:rsidRPr="00AA060C">
          <w:rPr>
            <w:rPrChange w:id="2774" w:author="Rachel McCollin" w:date="2012-11-22T13:57:00Z">
              <w:rPr>
                <w:b/>
                <w:bCs/>
                <w:color w:val="FF0000"/>
              </w:rPr>
            </w:rPrChange>
          </w:rPr>
          <w:tab/>
        </w:r>
      </w:ins>
      <w:del w:id="2775" w:author="Rachel McCollin" w:date="2012-11-22T13:56:00Z">
        <w:r w:rsidRPr="00AA060C">
          <w:rPr>
            <w:rPrChange w:id="2776" w:author="Rachel McCollin" w:date="2012-11-22T13:57:00Z">
              <w:rPr>
                <w:b/>
                <w:bCs/>
                <w:color w:val="FF0000"/>
              </w:rPr>
            </w:rPrChange>
          </w:rPr>
          <w:delText xml:space="preserve"> </w:delText>
        </w:r>
      </w:del>
      <w:r w:rsidRPr="00AA060C">
        <w:rPr>
          <w:rPrChange w:id="2777" w:author="Rachel McCollin" w:date="2012-11-22T13:57:00Z">
            <w:rPr>
              <w:b/>
              <w:bCs/>
              <w:color w:val="FF0000"/>
            </w:rPr>
          </w:rPrChange>
        </w:rPr>
        <w:t>background-repeat: no-repeat;</w:t>
      </w:r>
    </w:p>
    <w:p w:rsidR="00B30C77" w:rsidRDefault="00AA060C">
      <w:pPr>
        <w:pStyle w:val="CodePACKT"/>
        <w:numPr>
          <w:ins w:id="2778" w:author="Rachel McCollin" w:date="2012-11-22T13:56:00Z"/>
        </w:numPr>
        <w:rPr>
          <w:ins w:id="2779" w:author="Rachel McCollin" w:date="2012-11-22T13:56:00Z"/>
          <w:rPrChange w:id="2780" w:author="Rachel McCollin" w:date="2012-11-22T13:57:00Z">
            <w:rPr>
              <w:ins w:id="2781" w:author="Rachel McCollin" w:date="2012-11-22T13:56:00Z"/>
              <w:b/>
              <w:bCs/>
            </w:rPr>
          </w:rPrChange>
        </w:rPr>
      </w:pPr>
      <w:ins w:id="2782" w:author="Rachel McCollin" w:date="2012-11-22T13:56:00Z">
        <w:r w:rsidRPr="00AA060C">
          <w:rPr>
            <w:rPrChange w:id="2783" w:author="Rachel McCollin" w:date="2012-11-22T13:57:00Z">
              <w:rPr>
                <w:b/>
                <w:bCs/>
                <w:color w:val="FF0000"/>
              </w:rPr>
            </w:rPrChange>
          </w:rPr>
          <w:tab/>
        </w:r>
      </w:ins>
      <w:del w:id="2784" w:author="Rachel McCollin" w:date="2012-11-22T13:56:00Z">
        <w:r w:rsidRPr="00AA060C">
          <w:rPr>
            <w:rPrChange w:id="2785" w:author="Rachel McCollin" w:date="2012-11-22T13:57:00Z">
              <w:rPr>
                <w:b/>
                <w:bCs/>
                <w:color w:val="FF0000"/>
              </w:rPr>
            </w:rPrChange>
          </w:rPr>
          <w:delText xml:space="preserve"> </w:delText>
        </w:r>
      </w:del>
      <w:r w:rsidRPr="00AA060C">
        <w:rPr>
          <w:rPrChange w:id="2786" w:author="Rachel McCollin" w:date="2012-11-22T13:57:00Z">
            <w:rPr>
              <w:b/>
              <w:bCs/>
              <w:color w:val="FF0000"/>
            </w:rPr>
          </w:rPrChange>
        </w:rPr>
        <w:t>background-position: -10px -7px;</w:t>
      </w:r>
    </w:p>
    <w:p w:rsidR="00B30C77" w:rsidRDefault="00AA060C">
      <w:pPr>
        <w:pStyle w:val="CodePACKT"/>
        <w:numPr>
          <w:ins w:id="2787" w:author="Rachel McCollin" w:date="2012-11-22T13:56:00Z"/>
        </w:numPr>
        <w:rPr>
          <w:ins w:id="2788" w:author="Rachel McCollin" w:date="2012-11-22T13:56:00Z"/>
          <w:rPrChange w:id="2789" w:author="Rachel McCollin" w:date="2012-11-22T13:57:00Z">
            <w:rPr>
              <w:ins w:id="2790" w:author="Rachel McCollin" w:date="2012-11-22T13:56:00Z"/>
              <w:b/>
              <w:bCs/>
            </w:rPr>
          </w:rPrChange>
        </w:rPr>
      </w:pPr>
      <w:ins w:id="2791" w:author="Rachel McCollin" w:date="2012-11-22T13:56:00Z">
        <w:r w:rsidRPr="00AA060C">
          <w:rPr>
            <w:rPrChange w:id="2792" w:author="Rachel McCollin" w:date="2012-11-22T13:57:00Z">
              <w:rPr>
                <w:b/>
                <w:bCs/>
                <w:color w:val="FF0000"/>
              </w:rPr>
            </w:rPrChange>
          </w:rPr>
          <w:tab/>
        </w:r>
      </w:ins>
      <w:del w:id="2793" w:author="Rachel McCollin" w:date="2012-11-22T13:56:00Z">
        <w:r w:rsidRPr="00AA060C">
          <w:rPr>
            <w:rPrChange w:id="2794" w:author="Rachel McCollin" w:date="2012-11-22T13:57:00Z">
              <w:rPr>
                <w:b/>
                <w:bCs/>
                <w:color w:val="FF0000"/>
              </w:rPr>
            </w:rPrChange>
          </w:rPr>
          <w:delText xml:space="preserve"> </w:delText>
        </w:r>
      </w:del>
      <w:r w:rsidRPr="00AA060C">
        <w:rPr>
          <w:rPrChange w:id="2795" w:author="Rachel McCollin" w:date="2012-11-22T13:57:00Z">
            <w:rPr>
              <w:b/>
              <w:bCs/>
              <w:color w:val="FF0000"/>
            </w:rPr>
          </w:rPrChange>
        </w:rPr>
        <w:t>text-indent: 55px;</w:t>
      </w:r>
    </w:p>
    <w:p w:rsidR="00B30C77" w:rsidRDefault="00AA060C">
      <w:pPr>
        <w:pStyle w:val="CodePACKT"/>
        <w:numPr>
          <w:ins w:id="2796" w:author="Rachel McCollin" w:date="2012-11-22T13:56:00Z"/>
        </w:numPr>
        <w:rPr>
          <w:rPrChange w:id="2797" w:author="Rachel McCollin" w:date="2012-11-22T13:57:00Z">
            <w:rPr>
              <w:b/>
              <w:bCs/>
            </w:rPr>
          </w:rPrChange>
        </w:rPr>
      </w:pPr>
      <w:r w:rsidRPr="00AA060C">
        <w:rPr>
          <w:rPrChange w:id="2798" w:author="Rachel McCollin" w:date="2012-11-22T13:57:00Z">
            <w:rPr>
              <w:b/>
              <w:bCs/>
              <w:color w:val="FF0000"/>
            </w:rPr>
          </w:rPrChange>
        </w:rPr>
        <w:t>}</w:t>
      </w:r>
    </w:p>
    <w:p w:rsidR="00B30C77" w:rsidRDefault="00AA060C">
      <w:pPr>
        <w:pStyle w:val="CodePACKT"/>
        <w:rPr>
          <w:ins w:id="2799" w:author="Rachel McCollin" w:date="2012-11-22T13:56:00Z"/>
          <w:rPrChange w:id="2800" w:author="Rachel McCollin" w:date="2012-11-22T13:57:00Z">
            <w:rPr>
              <w:ins w:id="2801" w:author="Rachel McCollin" w:date="2012-11-22T13:56:00Z"/>
              <w:b/>
              <w:bCs/>
            </w:rPr>
          </w:rPrChange>
        </w:rPr>
      </w:pPr>
      <w:r w:rsidRPr="00AA060C">
        <w:rPr>
          <w:rPrChange w:id="2802" w:author="Rachel McCollin" w:date="2012-11-22T13:57:00Z">
            <w:rPr>
              <w:b/>
              <w:bCs/>
              <w:color w:val="FF0000"/>
            </w:rPr>
          </w:rPrChange>
        </w:rPr>
        <w:t>.img-bottom-shadow{</w:t>
      </w:r>
    </w:p>
    <w:p w:rsidR="00B30C77" w:rsidRDefault="00AA060C">
      <w:pPr>
        <w:pStyle w:val="CodePACKT"/>
        <w:numPr>
          <w:ins w:id="2803" w:author="Rachel McCollin" w:date="2012-11-22T13:56:00Z"/>
        </w:numPr>
        <w:rPr>
          <w:ins w:id="2804" w:author="Rachel McCollin" w:date="2012-11-22T13:56:00Z"/>
          <w:rPrChange w:id="2805" w:author="Rachel McCollin" w:date="2012-11-22T13:57:00Z">
            <w:rPr>
              <w:ins w:id="2806" w:author="Rachel McCollin" w:date="2012-11-22T13:56:00Z"/>
              <w:b/>
              <w:bCs/>
            </w:rPr>
          </w:rPrChange>
        </w:rPr>
      </w:pPr>
      <w:ins w:id="2807" w:author="Rachel McCollin" w:date="2012-11-22T13:56:00Z">
        <w:r w:rsidRPr="00AA060C">
          <w:rPr>
            <w:rPrChange w:id="2808" w:author="Rachel McCollin" w:date="2012-11-22T13:57:00Z">
              <w:rPr>
                <w:b/>
                <w:bCs/>
                <w:color w:val="FF0000"/>
              </w:rPr>
            </w:rPrChange>
          </w:rPr>
          <w:tab/>
        </w:r>
      </w:ins>
      <w:r w:rsidRPr="00AA060C">
        <w:rPr>
          <w:rPrChange w:id="2809" w:author="Rachel McCollin" w:date="2012-11-22T13:57:00Z">
            <w:rPr>
              <w:b/>
              <w:bCs/>
              <w:color w:val="FF0000"/>
            </w:rPr>
          </w:rPrChange>
        </w:rPr>
        <w:t>background: url(images/pngs/bot-r-shadow.png) no-repeat 50% bo</w:t>
      </w:r>
      <w:ins w:id="2810" w:author="Rachel McCollin" w:date="2012-11-22T13:58:00Z">
        <w:r w:rsidR="00353F59">
          <w:t>t</w:t>
        </w:r>
      </w:ins>
      <w:del w:id="2811" w:author="Rachel McCollin" w:date="2012-11-22T13:58:00Z">
        <w:r w:rsidRPr="00AA060C">
          <w:rPr>
            <w:rPrChange w:id="2812" w:author="Rachel McCollin" w:date="2012-11-22T13:57:00Z">
              <w:rPr>
                <w:b/>
                <w:bCs/>
                <w:color w:val="FF0000"/>
              </w:rPr>
            </w:rPrChange>
          </w:rPr>
          <w:delText>t</w:delText>
        </w:r>
      </w:del>
      <w:r w:rsidRPr="00AA060C">
        <w:rPr>
          <w:rPrChange w:id="2813" w:author="Rachel McCollin" w:date="2012-11-22T13:57:00Z">
            <w:rPr>
              <w:b/>
              <w:bCs/>
              <w:color w:val="FF0000"/>
            </w:rPr>
          </w:rPrChange>
        </w:rPr>
        <w:t>tom;</w:t>
      </w:r>
    </w:p>
    <w:p w:rsidR="00B30C77" w:rsidRDefault="00AA060C">
      <w:pPr>
        <w:pStyle w:val="CodePACKT"/>
        <w:numPr>
          <w:ins w:id="2814" w:author="Rachel McCollin" w:date="2012-11-22T13:56:00Z"/>
        </w:numPr>
        <w:rPr>
          <w:rPrChange w:id="2815" w:author="Rachel McCollin" w:date="2012-11-22T13:57:00Z">
            <w:rPr>
              <w:b/>
              <w:bCs/>
            </w:rPr>
          </w:rPrChange>
        </w:rPr>
      </w:pPr>
      <w:r w:rsidRPr="00AA060C">
        <w:rPr>
          <w:rPrChange w:id="2816" w:author="Rachel McCollin" w:date="2012-11-22T13:57:00Z">
            <w:rPr>
              <w:b/>
              <w:bCs/>
              <w:color w:val="FF0000"/>
            </w:rPr>
          </w:rPrChange>
        </w:rPr>
        <w:t>}</w:t>
      </w:r>
    </w:p>
    <w:p w:rsidR="00B30C77" w:rsidRDefault="00AA060C">
      <w:pPr>
        <w:pStyle w:val="CodePACKT"/>
        <w:rPr>
          <w:ins w:id="2817" w:author="Rachel McCollin" w:date="2012-11-22T13:56:00Z"/>
          <w:rPrChange w:id="2818" w:author="Rachel McCollin" w:date="2012-11-22T13:57:00Z">
            <w:rPr>
              <w:ins w:id="2819" w:author="Rachel McCollin" w:date="2012-11-22T13:56:00Z"/>
              <w:b/>
              <w:bCs/>
            </w:rPr>
          </w:rPrChange>
        </w:rPr>
      </w:pPr>
      <w:r w:rsidRPr="00AA060C">
        <w:rPr>
          <w:rPrChange w:id="2820" w:author="Rachel McCollin" w:date="2012-11-22T13:57:00Z">
            <w:rPr>
              <w:b/>
              <w:bCs/>
              <w:color w:val="FF0000"/>
            </w:rPr>
          </w:rPrChange>
        </w:rPr>
        <w:t>.img-top-shadow{</w:t>
      </w:r>
    </w:p>
    <w:p w:rsidR="00B30C77" w:rsidRDefault="00AA060C">
      <w:pPr>
        <w:pStyle w:val="CodePACKT"/>
        <w:numPr>
          <w:ins w:id="2821" w:author="Rachel McCollin" w:date="2012-11-22T13:56:00Z"/>
        </w:numPr>
        <w:rPr>
          <w:ins w:id="2822" w:author="Rachel McCollin" w:date="2012-11-22T13:56:00Z"/>
          <w:rPrChange w:id="2823" w:author="Rachel McCollin" w:date="2012-11-22T13:57:00Z">
            <w:rPr>
              <w:ins w:id="2824" w:author="Rachel McCollin" w:date="2012-11-22T13:56:00Z"/>
              <w:b/>
              <w:bCs/>
            </w:rPr>
          </w:rPrChange>
        </w:rPr>
      </w:pPr>
      <w:ins w:id="2825" w:author="Rachel McCollin" w:date="2012-11-22T13:56:00Z">
        <w:r w:rsidRPr="00AA060C">
          <w:rPr>
            <w:rPrChange w:id="2826" w:author="Rachel McCollin" w:date="2012-11-22T13:57:00Z">
              <w:rPr>
                <w:b/>
                <w:bCs/>
                <w:color w:val="FF0000"/>
              </w:rPr>
            </w:rPrChange>
          </w:rPr>
          <w:tab/>
        </w:r>
      </w:ins>
      <w:r w:rsidRPr="00AA060C">
        <w:rPr>
          <w:rPrChange w:id="2827" w:author="Rachel McCollin" w:date="2012-11-22T13:57:00Z">
            <w:rPr>
              <w:b/>
              <w:bCs/>
              <w:color w:val="FF0000"/>
            </w:rPr>
          </w:rPrChange>
        </w:rPr>
        <w:t>background: url(images/pngs/top-r-shadow.png) no-repeat 50% 0;</w:t>
      </w:r>
    </w:p>
    <w:p w:rsidR="00B30C77" w:rsidRDefault="00AA060C">
      <w:pPr>
        <w:pStyle w:val="CodePACKT"/>
        <w:numPr>
          <w:ins w:id="2828" w:author="Rachel McCollin" w:date="2012-11-22T13:56:00Z"/>
        </w:numPr>
        <w:rPr>
          <w:rPrChange w:id="2829" w:author="Rachel McCollin" w:date="2012-11-22T13:57:00Z">
            <w:rPr>
              <w:b/>
              <w:bCs/>
            </w:rPr>
          </w:rPrChange>
        </w:rPr>
      </w:pPr>
      <w:r w:rsidRPr="00AA060C">
        <w:rPr>
          <w:rPrChange w:id="2830" w:author="Rachel McCollin" w:date="2012-11-22T13:57:00Z">
            <w:rPr>
              <w:b/>
              <w:bCs/>
              <w:color w:val="FF0000"/>
            </w:rPr>
          </w:rPrChange>
        </w:rPr>
        <w:t>}</w:t>
      </w:r>
    </w:p>
    <w:p w:rsidR="00B30C77" w:rsidRDefault="00AA060C">
      <w:pPr>
        <w:pStyle w:val="CodePACKT"/>
        <w:rPr>
          <w:ins w:id="2831" w:author="Rachel McCollin" w:date="2012-11-22T13:56:00Z"/>
          <w:rPrChange w:id="2832" w:author="Rachel McCollin" w:date="2012-11-22T13:57:00Z">
            <w:rPr>
              <w:ins w:id="2833" w:author="Rachel McCollin" w:date="2012-11-22T13:56:00Z"/>
              <w:b/>
              <w:bCs/>
            </w:rPr>
          </w:rPrChange>
        </w:rPr>
      </w:pPr>
      <w:r w:rsidRPr="00AA060C">
        <w:rPr>
          <w:rPrChange w:id="2834" w:author="Rachel McCollin" w:date="2012-11-22T13:57:00Z">
            <w:rPr>
              <w:b/>
              <w:bCs/>
              <w:color w:val="FF0000"/>
            </w:rPr>
          </w:rPrChange>
        </w:rPr>
        <w:t>.img-line-hz{</w:t>
      </w:r>
    </w:p>
    <w:p w:rsidR="00B30C77" w:rsidRDefault="00AA060C">
      <w:pPr>
        <w:pStyle w:val="CodePACKT"/>
        <w:numPr>
          <w:ins w:id="2835" w:author="Rachel McCollin" w:date="2012-11-22T13:56:00Z"/>
        </w:numPr>
        <w:rPr>
          <w:ins w:id="2836" w:author="Rachel McCollin" w:date="2012-11-22T13:56:00Z"/>
          <w:rPrChange w:id="2837" w:author="Rachel McCollin" w:date="2012-11-22T13:57:00Z">
            <w:rPr>
              <w:ins w:id="2838" w:author="Rachel McCollin" w:date="2012-11-22T13:56:00Z"/>
              <w:b/>
              <w:bCs/>
            </w:rPr>
          </w:rPrChange>
        </w:rPr>
      </w:pPr>
      <w:ins w:id="2839" w:author="Rachel McCollin" w:date="2012-11-22T13:56:00Z">
        <w:r w:rsidRPr="00AA060C">
          <w:rPr>
            <w:rPrChange w:id="2840" w:author="Rachel McCollin" w:date="2012-11-22T13:57:00Z">
              <w:rPr>
                <w:b/>
                <w:bCs/>
                <w:color w:val="FF0000"/>
              </w:rPr>
            </w:rPrChange>
          </w:rPr>
          <w:tab/>
        </w:r>
      </w:ins>
      <w:r w:rsidRPr="00AA060C">
        <w:rPr>
          <w:rPrChange w:id="2841" w:author="Rachel McCollin" w:date="2012-11-22T13:57:00Z">
            <w:rPr>
              <w:b/>
              <w:bCs/>
              <w:color w:val="FF0000"/>
            </w:rPr>
          </w:rPrChange>
        </w:rPr>
        <w:t>background: url(images/pngs/highlight-border.png) repeat-x left bottom;</w:t>
      </w:r>
    </w:p>
    <w:p w:rsidR="00B30C77" w:rsidRDefault="00AA060C">
      <w:pPr>
        <w:pStyle w:val="CodePACKT"/>
        <w:numPr>
          <w:ins w:id="2842" w:author="Rachel McCollin" w:date="2012-11-22T14:38:00Z"/>
        </w:numPr>
        <w:rPr>
          <w:del w:id="2843" w:author="Unknown"/>
        </w:rPr>
      </w:pPr>
      <w:r w:rsidRPr="00AA060C">
        <w:rPr>
          <w:rPrChange w:id="2844" w:author="Rachel McCollin" w:date="2012-11-22T13:57:00Z">
            <w:rPr>
              <w:b/>
              <w:bCs/>
              <w:color w:val="FF0000"/>
            </w:rPr>
          </w:rPrChange>
        </w:rPr>
        <w:t>}</w:t>
      </w:r>
    </w:p>
    <w:p w:rsidR="00F62F0B" w:rsidRDefault="00F62F0B">
      <w:pPr>
        <w:pStyle w:val="CodePACKT"/>
        <w:numPr>
          <w:ins w:id="2845" w:author="Rachel McCollin" w:date="2012-11-22T14:38:00Z"/>
        </w:numPr>
        <w:rPr>
          <w:ins w:id="2846" w:author="Rachel McCollin" w:date="2012-11-22T14:38:00Z"/>
        </w:rPr>
      </w:pPr>
    </w:p>
    <w:p w:rsidR="00B30C77" w:rsidRDefault="00F62F0B" w:rsidP="00F62F0B">
      <w:pPr>
        <w:pStyle w:val="NumberedBulletPACKT"/>
        <w:numPr>
          <w:ins w:id="2847" w:author="Rachel McCollin" w:date="2012-11-22T14:38:00Z"/>
        </w:numPr>
        <w:rPr>
          <w:ins w:id="2848" w:author="Rachel McCollin" w:date="2012-11-22T13:51:00Z"/>
        </w:rPr>
        <w:pPrChange w:id="2849" w:author="Rachel McCollin" w:date="2012-11-22T14:38:00Z">
          <w:pPr>
            <w:pStyle w:val="CodePACKT"/>
          </w:pPr>
        </w:pPrChange>
      </w:pPr>
      <w:ins w:id="2850" w:author="Rachel McCollin" w:date="2012-11-22T14:38:00Z">
        <w:r>
          <w:t xml:space="preserve">Save your </w:t>
        </w:r>
        <w:r w:rsidRPr="00724E85">
          <w:rPr>
            <w:rStyle w:val="CodeInTextPACKT"/>
            <w:rPrChange w:id="2851" w:author="Rachel McCollin" w:date="2012-11-22T14:59:00Z">
              <w:rPr/>
            </w:rPrChange>
          </w:rPr>
          <w:t>style.css</w:t>
        </w:r>
        <w:r>
          <w:t xml:space="preserve"> file.</w:t>
        </w:r>
      </w:ins>
      <w:del w:id="2852" w:author="Rachel McCollin" w:date="2012-11-22T13:57:00Z">
        <w:r w:rsidR="006F6683" w:rsidDel="00353F59">
          <w:delText>...</w:delText>
        </w:r>
      </w:del>
    </w:p>
    <w:p w:rsidR="00B30C77" w:rsidRDefault="00353F59">
      <w:pPr>
        <w:pStyle w:val="WJHPackt"/>
        <w:numPr>
          <w:ins w:id="2853" w:author="Rachel McCollin" w:date="2012-11-22T13:51:00Z"/>
        </w:numPr>
        <w:rPr>
          <w:ins w:id="2854" w:author="Rachel McCollin" w:date="2012-11-22T13:57:00Z"/>
        </w:rPr>
        <w:pPrChange w:id="2855" w:author="Rachel McCollin" w:date="2012-11-22T13:58:00Z">
          <w:pPr>
            <w:pStyle w:val="CodePACKT"/>
          </w:pPr>
        </w:pPrChange>
      </w:pPr>
      <w:ins w:id="2856" w:author="Rachel McCollin" w:date="2012-11-22T13:57:00Z">
        <w:r>
          <w:t>What just happened?</w:t>
        </w:r>
      </w:ins>
    </w:p>
    <w:p w:rsidR="00353F59" w:rsidRDefault="00353F59" w:rsidP="00353F59">
      <w:pPr>
        <w:pStyle w:val="Standard"/>
        <w:numPr>
          <w:ins w:id="2857" w:author="Rachel McCollin" w:date="2012-11-22T13:57:00Z"/>
        </w:numPr>
        <w:rPr>
          <w:ins w:id="2858" w:author="Rachel McCollin" w:date="2012-11-22T13:59:00Z"/>
        </w:rPr>
      </w:pPr>
      <w:ins w:id="2859" w:author="Rachel McCollin" w:date="2012-11-22T13:58:00Z">
        <w:r>
          <w:t>We added CSS for backgrounds and colors into our stylesheet.</w:t>
        </w:r>
      </w:ins>
      <w:ins w:id="2860" w:author="Rachel McCollin" w:date="2012-11-22T13:59:00Z">
        <w:r>
          <w:t xml:space="preserve"> As you’ll notice, we made a lot of use of </w:t>
        </w:r>
        <w:r w:rsidRPr="00724E85">
          <w:rPr>
            <w:rStyle w:val="CodeInTextPACKT"/>
            <w:rPrChange w:id="2861" w:author="Rachel McCollin" w:date="2012-11-22T14:59:00Z">
              <w:rPr/>
            </w:rPrChange>
          </w:rPr>
          <w:t>no-repeat</w:t>
        </w:r>
        <w:r>
          <w:t xml:space="preserve"> to ensure </w:t>
        </w:r>
      </w:ins>
      <w:ins w:id="2862" w:author="Rachel McCollin" w:date="2012-11-22T14:46:00Z">
        <w:r w:rsidR="00754ECC">
          <w:t>our</w:t>
        </w:r>
      </w:ins>
      <w:ins w:id="2863" w:author="Rachel McCollin" w:date="2012-11-22T13:59:00Z">
        <w:r>
          <w:t xml:space="preserve"> </w:t>
        </w:r>
        <w:r w:rsidR="00754ECC">
          <w:t>background</w:t>
        </w:r>
        <w:r w:rsidR="00FA7FB5">
          <w:t xml:space="preserve"> images didn’t repeat, and used</w:t>
        </w:r>
        <w:r>
          <w:t xml:space="preserve"> positioning of background images to place them in our design.</w:t>
        </w:r>
      </w:ins>
    </w:p>
    <w:p w:rsidR="00B30C77" w:rsidRDefault="00353F59">
      <w:pPr>
        <w:pStyle w:val="Standard"/>
        <w:numPr>
          <w:ins w:id="2864" w:author="Rachel McCollin" w:date="2012-11-22T13:59:00Z"/>
        </w:numPr>
        <w:pPrChange w:id="2865" w:author="Rachel McCollin" w:date="2012-11-22T13:58:00Z">
          <w:pPr>
            <w:pStyle w:val="CodePACKT"/>
          </w:pPr>
        </w:pPrChange>
      </w:pPr>
      <w:ins w:id="2866" w:author="Rachel McCollin" w:date="2012-11-22T13:59:00Z">
        <w:r>
          <w:t xml:space="preserve">Now let’s add any </w:t>
        </w:r>
      </w:ins>
      <w:ins w:id="2867" w:author="Rachel McCollin" w:date="2012-11-22T14:46:00Z">
        <w:r w:rsidR="00754ECC">
          <w:t>changes</w:t>
        </w:r>
      </w:ins>
      <w:ins w:id="2868" w:author="Rachel McCollin" w:date="2012-11-22T13:59:00Z">
        <w:r w:rsidR="00FA7FB5">
          <w:t xml:space="preserve"> needed for those backgrounds </w:t>
        </w:r>
        <w:r>
          <w:t>to our media queries.</w:t>
        </w:r>
      </w:ins>
    </w:p>
    <w:p w:rsidR="0067667F" w:rsidRDefault="006F6683">
      <w:pPr>
        <w:pStyle w:val="TFAPackt"/>
        <w:outlineLvl w:val="9"/>
      </w:pPr>
      <w:r>
        <w:t xml:space="preserve">Time for action: </w:t>
      </w:r>
      <w:del w:id="2869" w:author="Rachel McCollin" w:date="2012-11-22T14:00:00Z">
        <w:r w:rsidDel="00353F59">
          <w:delText>Setting up the tablet graphic changes</w:delText>
        </w:r>
      </w:del>
      <w:ins w:id="2870" w:author="Rachel McCollin" w:date="2012-11-22T14:00:00Z">
        <w:r w:rsidR="00353F59">
          <w:t>Adding background image styling to the media queries</w:t>
        </w:r>
      </w:ins>
    </w:p>
    <w:p w:rsidR="00B30C77" w:rsidRDefault="006F6683" w:rsidP="00FF16AB">
      <w:pPr>
        <w:pStyle w:val="Standard"/>
        <w:numPr>
          <w:ins w:id="2871" w:author="Rachel McCollin" w:date="2012-11-22T14:04:00Z"/>
        </w:numPr>
        <w:rPr>
          <w:ins w:id="2872" w:author="Rachel McCollin" w:date="2012-11-22T14:00:00Z"/>
        </w:rPr>
        <w:pPrChange w:id="2873" w:author="Rachel McCollin" w:date="2012-11-22T14:38:00Z">
          <w:pPr>
            <w:pStyle w:val="CodePACKT"/>
          </w:pPr>
        </w:pPrChange>
      </w:pPr>
      <w:del w:id="2874" w:author="Rachel McCollin" w:date="2012-11-22T14:00:00Z">
        <w:r w:rsidDel="002D71CB">
          <w:delText>...</w:delText>
        </w:r>
      </w:del>
      <w:ins w:id="2875" w:author="Rachel McCollin" w:date="2012-11-22T14:00:00Z">
        <w:r w:rsidR="002D71CB">
          <w:t xml:space="preserve">We’ll need to edit </w:t>
        </w:r>
      </w:ins>
      <w:ins w:id="2876" w:author="Rachel McCollin" w:date="2012-11-22T14:38:00Z">
        <w:r w:rsidR="00FF16AB">
          <w:t xml:space="preserve">the </w:t>
        </w:r>
      </w:ins>
      <w:ins w:id="2877" w:author="Rachel McCollin" w:date="2012-11-22T14:00:00Z">
        <w:r w:rsidR="002D71CB">
          <w:t xml:space="preserve">two </w:t>
        </w:r>
      </w:ins>
      <w:ins w:id="2878" w:author="Rachel McCollin" w:date="2012-11-22T14:38:00Z">
        <w:r w:rsidR="00FF16AB">
          <w:t>media</w:t>
        </w:r>
      </w:ins>
      <w:ins w:id="2879" w:author="Rachel McCollin" w:date="2012-11-22T14:00:00Z">
        <w:r w:rsidR="002D71CB">
          <w:t xml:space="preserve"> queries for the two smallest screen sizes.</w:t>
        </w:r>
      </w:ins>
    </w:p>
    <w:p w:rsidR="00B30C77" w:rsidRPr="00724E85" w:rsidRDefault="002D71CB">
      <w:pPr>
        <w:pStyle w:val="NumberedBulletPACKT"/>
        <w:numPr>
          <w:ins w:id="2880" w:author="Rachel McCollin" w:date="2012-11-22T14:04:00Z"/>
        </w:numPr>
        <w:rPr>
          <w:del w:id="2881" w:author="Rachel McCollin" w:date="2012-11-22T14:01:00Z"/>
          <w:rStyle w:val="CodeInTextPACKT"/>
          <w:rPrChange w:id="2882" w:author="Rachel McCollin" w:date="2012-11-22T14:59:00Z">
            <w:rPr>
              <w:del w:id="2883" w:author="Rachel McCollin" w:date="2012-11-22T14:01:00Z"/>
            </w:rPr>
          </w:rPrChange>
        </w:rPr>
        <w:pPrChange w:id="2884" w:author="Rachel McCollin" w:date="2012-11-22T14:04:00Z">
          <w:pPr>
            <w:pStyle w:val="CodePACKT"/>
          </w:pPr>
        </w:pPrChange>
      </w:pPr>
      <w:ins w:id="2885" w:author="Rachel McCollin" w:date="2012-11-22T14:00:00Z">
        <w:r>
          <w:t>In</w:t>
        </w:r>
      </w:ins>
      <w:ins w:id="2886" w:author="Rachel McCollin" w:date="2012-11-22T14:01:00Z">
        <w:r>
          <w:t xml:space="preserve">side the </w:t>
        </w:r>
      </w:ins>
      <w:ins w:id="2887" w:author="Rachel McCollin" w:date="2012-11-22T14:00:00Z">
        <w:r>
          <w:t xml:space="preserve">media query targeted at small tablets and phones in landscape </w:t>
        </w:r>
      </w:ins>
      <w:ins w:id="2888" w:author="Rachel McCollin" w:date="2012-11-22T14:01:00Z">
        <w:r>
          <w:t>–</w:t>
        </w:r>
      </w:ins>
      <w:ins w:id="2889" w:author="Rachel McCollin" w:date="2012-11-22T14:00:00Z">
        <w:r>
          <w:t xml:space="preserve"> i.</w:t>
        </w:r>
      </w:ins>
      <w:ins w:id="2890" w:author="Rachel McCollin" w:date="2012-11-22T14:01:00Z">
        <w:r>
          <w:t xml:space="preserve">e. </w:t>
        </w:r>
      </w:ins>
    </w:p>
    <w:p w:rsidR="00B30C77" w:rsidRDefault="006F6683">
      <w:pPr>
        <w:pStyle w:val="NumberedBulletPACKT"/>
        <w:numPr>
          <w:ins w:id="2891" w:author="Rachel McCollin" w:date="2012-11-22T14:04:00Z"/>
        </w:numPr>
        <w:rPr>
          <w:ins w:id="2892" w:author="Rachel McCollin" w:date="2012-11-22T14:01:00Z"/>
        </w:rPr>
        <w:pPrChange w:id="2893" w:author="Rachel McCollin" w:date="2012-11-22T14:04:00Z">
          <w:pPr>
            <w:pStyle w:val="CodePACKT"/>
          </w:pPr>
        </w:pPrChange>
      </w:pPr>
      <w:r w:rsidRPr="00724E85">
        <w:rPr>
          <w:rStyle w:val="CodeInTextPACKT"/>
          <w:rPrChange w:id="2894" w:author="Rachel McCollin" w:date="2012-11-22T14:59:00Z">
            <w:rPr/>
          </w:rPrChange>
        </w:rPr>
        <w:t xml:space="preserve">@media (min-width: 480px) and (max-width: 800px) </w:t>
      </w:r>
      <w:ins w:id="2895" w:author="Rachel McCollin" w:date="2012-11-22T14:01:00Z">
        <w:r w:rsidR="002D71CB">
          <w:t>– add the following code. Again, you</w:t>
        </w:r>
      </w:ins>
      <w:ins w:id="2896" w:author="Rachel McCollin" w:date="2012-11-22T14:02:00Z">
        <w:r w:rsidR="002D71CB">
          <w:t>’ll find you can add it to your existing declarations.</w:t>
        </w:r>
      </w:ins>
    </w:p>
    <w:p w:rsidR="00B30C77" w:rsidRDefault="006F6683">
      <w:pPr>
        <w:pStyle w:val="CodePACKT"/>
        <w:numPr>
          <w:ins w:id="2897" w:author="Rachel McCollin" w:date="2012-11-22T14:04:00Z"/>
        </w:numPr>
        <w:rPr>
          <w:del w:id="2898" w:author="Rachel McCollin" w:date="2012-11-22T14:01:00Z"/>
        </w:rPr>
        <w:pPrChange w:id="2899" w:author="Rachel McCollin" w:date="2012-11-22T14:04:00Z">
          <w:pPr>
            <w:pStyle w:val="CodePACKT"/>
          </w:pPr>
        </w:pPrChange>
      </w:pPr>
      <w:del w:id="2900" w:author="Rachel McCollin" w:date="2012-11-22T14:01:00Z">
        <w:r w:rsidDel="002D71CB">
          <w:delText>{</w:delText>
        </w:r>
      </w:del>
    </w:p>
    <w:p w:rsidR="00B30C77" w:rsidRDefault="006F6683">
      <w:pPr>
        <w:pStyle w:val="CodePACKT"/>
        <w:numPr>
          <w:ins w:id="2901" w:author="Rachel McCollin" w:date="2012-11-22T14:04:00Z"/>
        </w:numPr>
        <w:rPr>
          <w:del w:id="2902" w:author="Rachel McCollin" w:date="2012-11-22T14:01:00Z"/>
        </w:rPr>
        <w:pPrChange w:id="2903" w:author="Rachel McCollin" w:date="2012-11-22T14:04:00Z">
          <w:pPr>
            <w:pStyle w:val="CodePACKT"/>
          </w:pPr>
        </w:pPrChange>
      </w:pPr>
      <w:del w:id="2904" w:author="Rachel McCollin" w:date="2012-11-22T14:01:00Z">
        <w:r w:rsidDel="002D71CB">
          <w:tab/>
          <w:delText>/*for tablet screens*/</w:delText>
        </w:r>
      </w:del>
    </w:p>
    <w:p w:rsidR="002D71CB" w:rsidRDefault="006F6683" w:rsidP="000C22BD">
      <w:pPr>
        <w:pStyle w:val="CodePACKT"/>
        <w:numPr>
          <w:ins w:id="2905" w:author="Rachel McCollin" w:date="2012-11-22T14:04:00Z"/>
        </w:numPr>
        <w:rPr>
          <w:ins w:id="2906" w:author="Rachel McCollin" w:date="2012-11-22T14:01:00Z"/>
        </w:rPr>
      </w:pPr>
      <w:del w:id="2907" w:author="Rachel McCollin" w:date="2012-11-22T14:01:00Z">
        <w:r w:rsidDel="002D71CB">
          <w:tab/>
        </w:r>
      </w:del>
      <w:r>
        <w:t>header{</w:t>
      </w:r>
    </w:p>
    <w:p w:rsidR="002D71CB" w:rsidRPr="000C22BD" w:rsidRDefault="002D71CB" w:rsidP="000C22BD">
      <w:pPr>
        <w:pStyle w:val="CodePACKT"/>
        <w:numPr>
          <w:ins w:id="2908" w:author="Rachel McCollin" w:date="2012-11-22T14:04:00Z"/>
        </w:numPr>
        <w:rPr>
          <w:ins w:id="2909" w:author="Rachel McCollin" w:date="2012-11-22T14:01:00Z"/>
          <w:bCs/>
          <w:rPrChange w:id="2910" w:author="Rachel McCollin" w:date="2012-11-22T14:05:00Z">
            <w:rPr>
              <w:ins w:id="2911" w:author="Rachel McCollin" w:date="2012-11-22T14:01:00Z"/>
              <w:b/>
              <w:bCs/>
            </w:rPr>
          </w:rPrChange>
        </w:rPr>
      </w:pPr>
      <w:ins w:id="2912" w:author="Rachel McCollin" w:date="2012-11-22T14:01:00Z">
        <w:r w:rsidRPr="000C22BD">
          <w:tab/>
        </w:r>
      </w:ins>
      <w:r w:rsidR="00AA060C" w:rsidRPr="00AA060C">
        <w:rPr>
          <w:bCs/>
          <w:rPrChange w:id="2913" w:author="Rachel McCollin" w:date="2012-11-22T14:05:00Z">
            <w:rPr>
              <w:b/>
              <w:bCs/>
              <w:color w:val="FF0000"/>
            </w:rPr>
          </w:rPrChange>
        </w:rPr>
        <w:t xml:space="preserve">height: 100px; </w:t>
      </w:r>
    </w:p>
    <w:p w:rsidR="002D71CB" w:rsidRPr="000C22BD" w:rsidRDefault="00AA060C" w:rsidP="000C22BD">
      <w:pPr>
        <w:pStyle w:val="CodePACKT"/>
        <w:numPr>
          <w:ins w:id="2914" w:author="Rachel McCollin" w:date="2012-11-22T14:04:00Z"/>
        </w:numPr>
        <w:rPr>
          <w:ins w:id="2915" w:author="Rachel McCollin" w:date="2012-11-22T14:01:00Z"/>
          <w:bCs/>
          <w:rPrChange w:id="2916" w:author="Rachel McCollin" w:date="2012-11-22T14:05:00Z">
            <w:rPr>
              <w:ins w:id="2917" w:author="Rachel McCollin" w:date="2012-11-22T14:01:00Z"/>
              <w:b/>
              <w:bCs/>
            </w:rPr>
          </w:rPrChange>
        </w:rPr>
      </w:pPr>
      <w:ins w:id="2918" w:author="Rachel McCollin" w:date="2012-11-22T14:01:00Z">
        <w:r w:rsidRPr="00AA060C">
          <w:rPr>
            <w:bCs/>
            <w:rPrChange w:id="2919" w:author="Rachel McCollin" w:date="2012-11-22T14:05:00Z">
              <w:rPr>
                <w:b/>
                <w:bCs/>
                <w:color w:val="FF0000"/>
              </w:rPr>
            </w:rPrChange>
          </w:rPr>
          <w:tab/>
        </w:r>
      </w:ins>
      <w:r w:rsidRPr="00AA060C">
        <w:rPr>
          <w:bCs/>
          <w:rPrChange w:id="2920" w:author="Rachel McCollin" w:date="2012-11-22T14:05:00Z">
            <w:rPr>
              <w:b/>
              <w:bCs/>
              <w:color w:val="FF0000"/>
            </w:rPr>
          </w:rPrChange>
        </w:rPr>
        <w:t>background-position: 0 -220px;</w:t>
      </w:r>
    </w:p>
    <w:p w:rsidR="00B30C77" w:rsidRDefault="006F6683">
      <w:pPr>
        <w:pStyle w:val="CodePACKT"/>
        <w:numPr>
          <w:ins w:id="2921" w:author="Rachel McCollin" w:date="2012-11-22T14:04:00Z"/>
        </w:numPr>
        <w:rPr>
          <w:del w:id="2922" w:author="Rachel McCollin" w:date="2012-11-22T14:02:00Z"/>
        </w:rPr>
        <w:pPrChange w:id="2923" w:author="Rachel McCollin" w:date="2012-11-22T14:04:00Z">
          <w:pPr>
            <w:pStyle w:val="CodePACKT"/>
          </w:pPr>
        </w:pPrChange>
      </w:pPr>
      <w:r w:rsidRPr="000C22BD">
        <w:t>}</w:t>
      </w:r>
    </w:p>
    <w:p w:rsidR="0067667F" w:rsidRPr="000C22BD" w:rsidRDefault="006F6683" w:rsidP="000C22BD">
      <w:pPr>
        <w:pStyle w:val="CodePACKT"/>
        <w:numPr>
          <w:ins w:id="2924" w:author="Rachel McCollin" w:date="2012-11-22T14:04:00Z"/>
        </w:numPr>
      </w:pPr>
      <w:del w:id="2925" w:author="Rachel McCollin" w:date="2012-11-22T14:01:00Z">
        <w:r w:rsidRPr="000C22BD" w:rsidDel="002D71CB">
          <w:tab/>
        </w:r>
      </w:del>
    </w:p>
    <w:p w:rsidR="002D71CB" w:rsidRPr="000C22BD" w:rsidRDefault="006F6683" w:rsidP="000C22BD">
      <w:pPr>
        <w:pStyle w:val="CodePACKT"/>
        <w:numPr>
          <w:ins w:id="2926" w:author="Rachel McCollin" w:date="2012-11-22T14:04:00Z"/>
        </w:numPr>
        <w:rPr>
          <w:ins w:id="2927" w:author="Rachel McCollin" w:date="2012-11-22T14:02:00Z"/>
        </w:rPr>
      </w:pPr>
      <w:del w:id="2928" w:author="Rachel McCollin" w:date="2012-11-22T14:01:00Z">
        <w:r w:rsidRPr="000C22BD" w:rsidDel="002D71CB">
          <w:tab/>
        </w:r>
      </w:del>
      <w:r w:rsidR="00AA060C" w:rsidRPr="00AA060C">
        <w:rPr>
          <w:rPrChange w:id="2929" w:author="Rachel McCollin" w:date="2012-11-22T14:05:00Z">
            <w:rPr>
              <w:color w:val="FF0000"/>
            </w:rPr>
          </w:rPrChange>
        </w:rPr>
        <w:t>#mainNav{</w:t>
      </w:r>
    </w:p>
    <w:p w:rsidR="002D71CB" w:rsidRPr="000C22BD" w:rsidRDefault="00AA060C" w:rsidP="000C22BD">
      <w:pPr>
        <w:pStyle w:val="CodePACKT"/>
        <w:numPr>
          <w:ins w:id="2930" w:author="Rachel McCollin" w:date="2012-11-22T14:04:00Z"/>
        </w:numPr>
        <w:rPr>
          <w:ins w:id="2931" w:author="Rachel McCollin" w:date="2012-11-22T14:02:00Z"/>
        </w:rPr>
      </w:pPr>
      <w:ins w:id="2932" w:author="Rachel McCollin" w:date="2012-11-22T14:02:00Z">
        <w:r w:rsidRPr="00AA060C">
          <w:rPr>
            <w:rPrChange w:id="2933" w:author="Rachel McCollin" w:date="2012-11-22T14:05:00Z">
              <w:rPr>
                <w:color w:val="FF0000"/>
              </w:rPr>
            </w:rPrChange>
          </w:rPr>
          <w:tab/>
        </w:r>
      </w:ins>
      <w:r w:rsidRPr="00AA060C">
        <w:rPr>
          <w:bCs/>
          <w:rPrChange w:id="2934" w:author="Rachel McCollin" w:date="2012-11-22T14:05:00Z">
            <w:rPr>
              <w:b/>
              <w:bCs/>
              <w:color w:val="FF0000"/>
            </w:rPr>
          </w:rPrChange>
        </w:rPr>
        <w:t>top:100px;</w:t>
      </w:r>
    </w:p>
    <w:p w:rsidR="0067667F" w:rsidRPr="000C22BD" w:rsidRDefault="006F6683" w:rsidP="000C22BD">
      <w:pPr>
        <w:pStyle w:val="CodePACKT"/>
        <w:numPr>
          <w:ins w:id="2935" w:author="Rachel McCollin" w:date="2012-11-22T14:04:00Z"/>
        </w:numPr>
      </w:pPr>
      <w:del w:id="2936" w:author="Rachel McCollin" w:date="2012-11-22T14:02:00Z">
        <w:r w:rsidRPr="000C22BD" w:rsidDel="002D71CB">
          <w:delText xml:space="preserve"> width: 300px;</w:delText>
        </w:r>
      </w:del>
      <w:r w:rsidRPr="000C22BD">
        <w:t>}</w:t>
      </w:r>
    </w:p>
    <w:p w:rsidR="00B30C77" w:rsidRDefault="00AA060C">
      <w:pPr>
        <w:pStyle w:val="CodePACKT"/>
        <w:numPr>
          <w:ins w:id="2937" w:author="Rachel McCollin" w:date="2012-11-22T14:04:00Z"/>
        </w:numPr>
        <w:rPr>
          <w:ins w:id="2938" w:author="Rachel McCollin" w:date="2012-11-22T14:02:00Z"/>
        </w:rPr>
      </w:pPr>
      <w:del w:id="2939" w:author="Rachel McCollin" w:date="2012-11-22T14:01:00Z">
        <w:r w:rsidRPr="00AA060C">
          <w:rPr>
            <w:rPrChange w:id="2940" w:author="Rachel McCollin" w:date="2012-11-22T14:05:00Z">
              <w:rPr>
                <w:color w:val="FF0000"/>
              </w:rPr>
            </w:rPrChange>
          </w:rPr>
          <w:tab/>
        </w:r>
      </w:del>
      <w:r w:rsidRPr="00AA060C">
        <w:rPr>
          <w:rPrChange w:id="2941" w:author="Rachel McCollin" w:date="2012-11-22T14:05:00Z">
            <w:rPr>
              <w:color w:val="FF0000"/>
            </w:rPr>
          </w:rPrChange>
        </w:rPr>
        <w:t>#mainNav li{</w:t>
      </w:r>
    </w:p>
    <w:p w:rsidR="00B30C77" w:rsidRDefault="00AA060C">
      <w:pPr>
        <w:pStyle w:val="CodePACKT"/>
        <w:numPr>
          <w:ins w:id="2942" w:author="Rachel McCollin" w:date="2012-11-22T14:04:00Z"/>
        </w:numPr>
        <w:rPr>
          <w:ins w:id="2943" w:author="Rachel McCollin" w:date="2012-11-22T14:02:00Z"/>
          <w:bCs/>
          <w:rPrChange w:id="2944" w:author="Rachel McCollin" w:date="2012-11-22T14:05:00Z">
            <w:rPr>
              <w:ins w:id="2945" w:author="Rachel McCollin" w:date="2012-11-22T14:02:00Z"/>
              <w:b/>
              <w:bCs/>
            </w:rPr>
          </w:rPrChange>
        </w:rPr>
      </w:pPr>
      <w:ins w:id="2946" w:author="Rachel McCollin" w:date="2012-11-22T14:02:00Z">
        <w:r w:rsidRPr="00AA060C">
          <w:rPr>
            <w:rPrChange w:id="2947" w:author="Rachel McCollin" w:date="2012-11-22T14:05:00Z">
              <w:rPr>
                <w:color w:val="FF0000"/>
              </w:rPr>
            </w:rPrChange>
          </w:rPr>
          <w:tab/>
        </w:r>
      </w:ins>
      <w:del w:id="2948" w:author="Rachel McCollin" w:date="2012-11-22T14:02:00Z">
        <w:r w:rsidRPr="00AA060C">
          <w:rPr>
            <w:rPrChange w:id="2949" w:author="Rachel McCollin" w:date="2012-11-22T14:05:00Z">
              <w:rPr>
                <w:color w:val="FF0000"/>
              </w:rPr>
            </w:rPrChange>
          </w:rPr>
          <w:delText xml:space="preserve">float:none;clear:both; </w:delText>
        </w:r>
      </w:del>
      <w:r w:rsidRPr="00AA060C">
        <w:rPr>
          <w:bCs/>
          <w:rPrChange w:id="2950" w:author="Rachel McCollin" w:date="2012-11-22T14:05:00Z">
            <w:rPr>
              <w:b/>
              <w:bCs/>
              <w:color w:val="FF0000"/>
            </w:rPr>
          </w:rPrChange>
        </w:rPr>
        <w:t>background: url(images/pngs/highlight-border.png) repeat-x 0 bo</w:t>
      </w:r>
      <w:r w:rsidRPr="00AA060C">
        <w:rPr>
          <w:bCs/>
          <w:rPrChange w:id="2951" w:author="Rachel McCollin" w:date="2012-11-22T14:05:00Z">
            <w:rPr>
              <w:b/>
              <w:bCs/>
              <w:color w:val="FF0000"/>
            </w:rPr>
          </w:rPrChange>
        </w:rPr>
        <w:t>t</w:t>
      </w:r>
      <w:r w:rsidRPr="00AA060C">
        <w:rPr>
          <w:bCs/>
          <w:rPrChange w:id="2952" w:author="Rachel McCollin" w:date="2012-11-22T14:05:00Z">
            <w:rPr>
              <w:b/>
              <w:bCs/>
              <w:color w:val="FF0000"/>
            </w:rPr>
          </w:rPrChange>
        </w:rPr>
        <w:t>tom;</w:t>
      </w:r>
    </w:p>
    <w:p w:rsidR="00B30C77" w:rsidRDefault="006F6683">
      <w:pPr>
        <w:pStyle w:val="CodePACKT"/>
        <w:numPr>
          <w:ins w:id="2953" w:author="Rachel McCollin" w:date="2012-11-22T14:04:00Z"/>
        </w:numPr>
      </w:pPr>
      <w:r w:rsidRPr="000C22BD">
        <w:t>}</w:t>
      </w:r>
    </w:p>
    <w:p w:rsidR="00B30C77" w:rsidRDefault="006F6683">
      <w:pPr>
        <w:pStyle w:val="CodePACKT"/>
        <w:numPr>
          <w:ins w:id="2954" w:author="Rachel McCollin" w:date="2012-11-22T14:04:00Z"/>
        </w:numPr>
        <w:rPr>
          <w:ins w:id="2955" w:author="Rachel McCollin" w:date="2012-11-22T14:02:00Z"/>
        </w:rPr>
      </w:pPr>
      <w:del w:id="2956" w:author="Rachel McCollin" w:date="2012-11-22T14:02:00Z">
        <w:r w:rsidRPr="000C22BD" w:rsidDel="002D71CB">
          <w:delText xml:space="preserve">    </w:delText>
        </w:r>
      </w:del>
      <w:r w:rsidR="00AA060C" w:rsidRPr="00AA060C">
        <w:rPr>
          <w:rPrChange w:id="2957" w:author="Rachel McCollin" w:date="2012-11-22T14:05:00Z">
            <w:rPr>
              <w:color w:val="FF0000"/>
            </w:rPr>
          </w:rPrChange>
        </w:rPr>
        <w:t>#container2{</w:t>
      </w:r>
    </w:p>
    <w:p w:rsidR="00B30C77" w:rsidRDefault="00AA060C">
      <w:pPr>
        <w:pStyle w:val="CodePACKT"/>
        <w:numPr>
          <w:ins w:id="2958" w:author="Rachel McCollin" w:date="2012-11-22T14:04:00Z"/>
        </w:numPr>
        <w:rPr>
          <w:ins w:id="2959" w:author="Rachel McCollin" w:date="2012-11-22T14:02:00Z"/>
          <w:bCs/>
          <w:rPrChange w:id="2960" w:author="Rachel McCollin" w:date="2012-11-22T14:05:00Z">
            <w:rPr>
              <w:ins w:id="2961" w:author="Rachel McCollin" w:date="2012-11-22T14:02:00Z"/>
              <w:b/>
              <w:bCs/>
            </w:rPr>
          </w:rPrChange>
        </w:rPr>
      </w:pPr>
      <w:ins w:id="2962" w:author="Rachel McCollin" w:date="2012-11-22T14:02:00Z">
        <w:r w:rsidRPr="00AA060C">
          <w:rPr>
            <w:rPrChange w:id="2963" w:author="Rachel McCollin" w:date="2012-11-22T14:05:00Z">
              <w:rPr>
                <w:color w:val="FF0000"/>
              </w:rPr>
            </w:rPrChange>
          </w:rPr>
          <w:tab/>
        </w:r>
      </w:ins>
      <w:r w:rsidRPr="00AA060C">
        <w:rPr>
          <w:bCs/>
          <w:rPrChange w:id="2964" w:author="Rachel McCollin" w:date="2012-11-22T14:05:00Z">
            <w:rPr>
              <w:b/>
              <w:bCs/>
              <w:color w:val="FF0000"/>
            </w:rPr>
          </w:rPrChange>
        </w:rPr>
        <w:t>background-position: 70% -90px;</w:t>
      </w:r>
    </w:p>
    <w:p w:rsidR="00B30C77" w:rsidRDefault="006F6683">
      <w:pPr>
        <w:pStyle w:val="CodePACKT"/>
        <w:numPr>
          <w:ins w:id="2965" w:author="Rachel McCollin" w:date="2012-11-22T14:04:00Z"/>
        </w:numPr>
      </w:pPr>
      <w:r w:rsidRPr="000C22BD">
        <w:t>}</w:t>
      </w:r>
    </w:p>
    <w:p w:rsidR="00B30C77" w:rsidRDefault="006F6683">
      <w:pPr>
        <w:pStyle w:val="NumberedBulletPACKT"/>
        <w:numPr>
          <w:ins w:id="2966" w:author="Rachel McCollin" w:date="2012-11-22T14:04:00Z"/>
        </w:numPr>
        <w:rPr>
          <w:del w:id="2967" w:author="Rachel McCollin" w:date="2012-11-22T14:02:00Z"/>
        </w:rPr>
        <w:pPrChange w:id="2968" w:author="Rachel McCollin" w:date="2012-11-22T14:04:00Z">
          <w:pPr>
            <w:pStyle w:val="CodePACKT"/>
          </w:pPr>
        </w:pPrChange>
      </w:pPr>
      <w:del w:id="2969" w:author="Rachel McCollin" w:date="2012-11-22T14:02:00Z">
        <w:r w:rsidDel="002D71CB">
          <w:delText>...</w:delText>
        </w:r>
      </w:del>
    </w:p>
    <w:p w:rsidR="00B30C77" w:rsidRDefault="006F6683">
      <w:pPr>
        <w:pStyle w:val="NumberedBulletPACKT"/>
        <w:numPr>
          <w:ins w:id="2970" w:author="Rachel McCollin" w:date="2012-11-22T14:04:00Z"/>
        </w:numPr>
        <w:rPr>
          <w:del w:id="2971" w:author="Rachel McCollin" w:date="2012-11-22T14:02:00Z"/>
        </w:rPr>
        <w:pPrChange w:id="2972" w:author="Rachel McCollin" w:date="2012-11-22T14:04:00Z">
          <w:pPr>
            <w:pStyle w:val="CodePACKT"/>
          </w:pPr>
        </w:pPrChange>
      </w:pPr>
      <w:del w:id="2973" w:author="Rachel McCollin" w:date="2012-11-22T14:02:00Z">
        <w:r w:rsidDel="002D71CB">
          <w:tab/>
        </w:r>
      </w:del>
    </w:p>
    <w:p w:rsidR="00B30C77" w:rsidRDefault="006F6683">
      <w:pPr>
        <w:pStyle w:val="NumberedBulletPACKT"/>
        <w:numPr>
          <w:ins w:id="2974" w:author="Rachel McCollin" w:date="2012-11-22T14:04:00Z"/>
        </w:numPr>
        <w:rPr>
          <w:del w:id="2975" w:author="Rachel McCollin" w:date="2012-11-22T14:02:00Z"/>
        </w:rPr>
        <w:pPrChange w:id="2976" w:author="Rachel McCollin" w:date="2012-11-22T14:04:00Z">
          <w:pPr>
            <w:pStyle w:val="CodePACKT"/>
          </w:pPr>
        </w:pPrChange>
      </w:pPr>
      <w:del w:id="2977" w:author="Rachel McCollin" w:date="2012-11-22T14:02:00Z">
        <w:r w:rsidDel="002D71CB">
          <w:delText>}</w:delText>
        </w:r>
      </w:del>
    </w:p>
    <w:p w:rsidR="00B30C77" w:rsidRPr="00724E85" w:rsidRDefault="006F6683">
      <w:pPr>
        <w:pStyle w:val="NumberedBulletPACKT"/>
        <w:numPr>
          <w:ins w:id="2978" w:author="Rachel McCollin" w:date="2012-11-22T14:04:00Z"/>
        </w:numPr>
        <w:rPr>
          <w:del w:id="2979" w:author="Rachel McCollin" w:date="2012-11-22T14:03:00Z"/>
          <w:rStyle w:val="CodeInTextPACKT"/>
          <w:rPrChange w:id="2980" w:author="Rachel McCollin" w:date="2012-11-22T15:00:00Z">
            <w:rPr>
              <w:del w:id="2981" w:author="Rachel McCollin" w:date="2012-11-22T14:03:00Z"/>
            </w:rPr>
          </w:rPrChange>
        </w:rPr>
        <w:pPrChange w:id="2982" w:author="Rachel McCollin" w:date="2012-11-22T14:04:00Z">
          <w:pPr>
            <w:pStyle w:val="CodePACKT"/>
          </w:pPr>
        </w:pPrChange>
      </w:pPr>
      <w:del w:id="2983" w:author="Rachel McCollin" w:date="2012-11-22T14:02:00Z">
        <w:r w:rsidDel="002D71CB">
          <w:delText>...</w:delText>
        </w:r>
      </w:del>
      <w:ins w:id="2984" w:author="Rachel McCollin" w:date="2012-11-22T14:02:00Z">
        <w:r w:rsidR="002D71CB">
          <w:t xml:space="preserve">Next, </w:t>
        </w:r>
      </w:ins>
      <w:ins w:id="2985" w:author="Rachel McCollin" w:date="2012-11-22T15:50:00Z">
        <w:r w:rsidR="00FA7FB5">
          <w:t>in</w:t>
        </w:r>
      </w:ins>
      <w:ins w:id="2986" w:author="Rachel McCollin" w:date="2012-11-22T14:02:00Z">
        <w:r w:rsidR="002D71CB">
          <w:t xml:space="preserve"> the media </w:t>
        </w:r>
      </w:ins>
      <w:ins w:id="2987" w:author="Rachel McCollin" w:date="2012-11-22T14:39:00Z">
        <w:r w:rsidR="00754ECC">
          <w:t>query</w:t>
        </w:r>
      </w:ins>
      <w:ins w:id="2988" w:author="Rachel McCollin" w:date="2012-11-22T14:02:00Z">
        <w:r w:rsidR="002D71CB">
          <w:t xml:space="preserve"> </w:t>
        </w:r>
      </w:ins>
      <w:ins w:id="2989" w:author="Rachel McCollin" w:date="2012-11-22T14:39:00Z">
        <w:r w:rsidR="00754ECC">
          <w:t>targeting</w:t>
        </w:r>
      </w:ins>
      <w:ins w:id="2990" w:author="Rachel McCollin" w:date="2012-11-22T14:02:00Z">
        <w:r w:rsidR="002D71CB">
          <w:t xml:space="preserve"> small screens </w:t>
        </w:r>
      </w:ins>
      <w:ins w:id="2991" w:author="Rachel McCollin" w:date="2012-11-22T14:03:00Z">
        <w:r w:rsidR="002D71CB">
          <w:t>–</w:t>
        </w:r>
      </w:ins>
      <w:ins w:id="2992" w:author="Rachel McCollin" w:date="2012-11-22T14:02:00Z">
        <w:r w:rsidR="002D71CB">
          <w:t xml:space="preserve"> i.</w:t>
        </w:r>
      </w:ins>
      <w:ins w:id="2993" w:author="Rachel McCollin" w:date="2012-11-22T14:03:00Z">
        <w:r w:rsidR="002D71CB">
          <w:t xml:space="preserve">e. </w:t>
        </w:r>
      </w:ins>
    </w:p>
    <w:p w:rsidR="00B30C77" w:rsidRPr="00724E85" w:rsidRDefault="006F6683">
      <w:pPr>
        <w:pStyle w:val="NumberedBulletPACKT"/>
        <w:numPr>
          <w:ins w:id="2994" w:author="Rachel McCollin" w:date="2012-11-22T14:04:00Z"/>
        </w:numPr>
        <w:rPr>
          <w:del w:id="2995" w:author="Rachel McCollin" w:date="2012-11-22T14:03:00Z"/>
          <w:rStyle w:val="CodeInTextPACKT"/>
          <w:rPrChange w:id="2996" w:author="Rachel McCollin" w:date="2012-11-22T15:00:00Z">
            <w:rPr>
              <w:del w:id="2997" w:author="Rachel McCollin" w:date="2012-11-22T14:03:00Z"/>
            </w:rPr>
          </w:rPrChange>
        </w:rPr>
        <w:pPrChange w:id="2998" w:author="Rachel McCollin" w:date="2012-11-22T14:04:00Z">
          <w:pPr>
            <w:pStyle w:val="TFAPackt"/>
            <w:outlineLvl w:val="9"/>
          </w:pPr>
        </w:pPrChange>
      </w:pPr>
      <w:del w:id="2999" w:author="Rachel McCollin" w:date="2012-11-22T14:03:00Z">
        <w:r w:rsidRPr="00724E85" w:rsidDel="002D71CB">
          <w:rPr>
            <w:rStyle w:val="CodeInTextPACKT"/>
            <w:rPrChange w:id="3000" w:author="Rachel McCollin" w:date="2012-11-22T15:00:00Z">
              <w:rPr/>
            </w:rPrChange>
          </w:rPr>
          <w:delText>Time for action: Setting up the phone graphic changes</w:delText>
        </w:r>
      </w:del>
    </w:p>
    <w:p w:rsidR="00B30C77" w:rsidRDefault="006F6683">
      <w:pPr>
        <w:pStyle w:val="NumberedBulletPACKT"/>
        <w:numPr>
          <w:ins w:id="3001" w:author="Rachel McCollin" w:date="2012-11-22T14:04:00Z"/>
        </w:numPr>
        <w:pPrChange w:id="3002" w:author="Rachel McCollin" w:date="2012-11-22T14:04:00Z">
          <w:pPr>
            <w:pStyle w:val="CodePACKT"/>
          </w:pPr>
        </w:pPrChange>
      </w:pPr>
      <w:r w:rsidRPr="00724E85">
        <w:rPr>
          <w:rStyle w:val="CodeInTextPACKT"/>
          <w:rPrChange w:id="3003" w:author="Rachel McCollin" w:date="2012-11-22T15:00:00Z">
            <w:rPr/>
          </w:rPrChange>
        </w:rPr>
        <w:t>@media only screen and (min-width: 320px) and (max-width: 480px)</w:t>
      </w:r>
      <w:r>
        <w:t xml:space="preserve"> </w:t>
      </w:r>
      <w:ins w:id="3004" w:author="Rachel McCollin" w:date="2012-11-22T14:03:00Z">
        <w:r w:rsidR="002D71CB">
          <w:t>– add the following:</w:t>
        </w:r>
      </w:ins>
      <w:del w:id="3005" w:author="Rachel McCollin" w:date="2012-11-22T14:03:00Z">
        <w:r w:rsidDel="002D71CB">
          <w:delText>{</w:delText>
        </w:r>
      </w:del>
    </w:p>
    <w:p w:rsidR="00B30C77" w:rsidRDefault="006F6683">
      <w:pPr>
        <w:pStyle w:val="CodePACKT"/>
        <w:numPr>
          <w:ins w:id="3006" w:author="Rachel McCollin" w:date="2012-11-22T14:04:00Z"/>
        </w:numPr>
        <w:rPr>
          <w:del w:id="3007" w:author="Rachel McCollin" w:date="2012-11-22T14:03:00Z"/>
        </w:rPr>
        <w:pPrChange w:id="3008" w:author="Rachel McCollin" w:date="2012-11-22T14:04:00Z">
          <w:pPr>
            <w:pStyle w:val="CodePACKT"/>
          </w:pPr>
        </w:pPrChange>
      </w:pPr>
      <w:del w:id="3009" w:author="Rachel McCollin" w:date="2012-11-22T14:03:00Z">
        <w:r w:rsidRPr="000C22BD" w:rsidDel="002D71CB">
          <w:tab/>
          <w:delText>/*phones*/</w:delText>
        </w:r>
      </w:del>
    </w:p>
    <w:p w:rsidR="002D71CB" w:rsidRPr="000C22BD" w:rsidRDefault="006F6683" w:rsidP="000C22BD">
      <w:pPr>
        <w:pStyle w:val="CodePACKT"/>
        <w:numPr>
          <w:ins w:id="3010" w:author="Rachel McCollin" w:date="2012-11-22T14:04:00Z"/>
        </w:numPr>
        <w:rPr>
          <w:ins w:id="3011" w:author="Rachel McCollin" w:date="2012-11-22T14:03:00Z"/>
        </w:rPr>
      </w:pPr>
      <w:del w:id="3012" w:author="Rachel McCollin" w:date="2012-11-22T14:03:00Z">
        <w:r w:rsidRPr="000C22BD" w:rsidDel="002D71CB">
          <w:tab/>
        </w:r>
      </w:del>
      <w:r w:rsidRPr="000C22BD">
        <w:t>header{</w:t>
      </w:r>
    </w:p>
    <w:p w:rsidR="002D71CB" w:rsidRPr="000C22BD" w:rsidRDefault="00AA060C" w:rsidP="000C22BD">
      <w:pPr>
        <w:pStyle w:val="CodePACKT"/>
        <w:numPr>
          <w:ins w:id="3013" w:author="Rachel McCollin" w:date="2012-11-22T14:04:00Z"/>
        </w:numPr>
        <w:rPr>
          <w:ins w:id="3014" w:author="Rachel McCollin" w:date="2012-11-22T14:03:00Z"/>
          <w:bCs/>
          <w:rPrChange w:id="3015" w:author="Rachel McCollin" w:date="2012-11-22T14:05:00Z">
            <w:rPr>
              <w:ins w:id="3016" w:author="Rachel McCollin" w:date="2012-11-22T14:03:00Z"/>
              <w:b/>
              <w:bCs/>
            </w:rPr>
          </w:rPrChange>
        </w:rPr>
      </w:pPr>
      <w:ins w:id="3017" w:author="Rachel McCollin" w:date="2012-11-22T14:03:00Z">
        <w:r w:rsidRPr="00AA060C">
          <w:rPr>
            <w:bCs/>
            <w:rPrChange w:id="3018" w:author="Rachel McCollin" w:date="2012-11-22T14:05:00Z">
              <w:rPr>
                <w:b/>
                <w:bCs/>
                <w:color w:val="FF0000"/>
              </w:rPr>
            </w:rPrChange>
          </w:rPr>
          <w:tab/>
        </w:r>
      </w:ins>
      <w:r w:rsidRPr="00AA060C">
        <w:rPr>
          <w:bCs/>
          <w:rPrChange w:id="3019" w:author="Rachel McCollin" w:date="2012-11-22T14:05:00Z">
            <w:rPr>
              <w:b/>
              <w:bCs/>
              <w:color w:val="FF0000"/>
            </w:rPr>
          </w:rPrChange>
        </w:rPr>
        <w:t xml:space="preserve">height: 70px; </w:t>
      </w:r>
    </w:p>
    <w:p w:rsidR="002D71CB" w:rsidRPr="000C22BD" w:rsidRDefault="00AA060C" w:rsidP="000C22BD">
      <w:pPr>
        <w:pStyle w:val="CodePACKT"/>
        <w:numPr>
          <w:ins w:id="3020" w:author="Rachel McCollin" w:date="2012-11-22T14:04:00Z"/>
        </w:numPr>
        <w:rPr>
          <w:ins w:id="3021" w:author="Rachel McCollin" w:date="2012-11-22T14:03:00Z"/>
          <w:bCs/>
          <w:rPrChange w:id="3022" w:author="Rachel McCollin" w:date="2012-11-22T14:05:00Z">
            <w:rPr>
              <w:ins w:id="3023" w:author="Rachel McCollin" w:date="2012-11-22T14:03:00Z"/>
              <w:b/>
              <w:bCs/>
            </w:rPr>
          </w:rPrChange>
        </w:rPr>
      </w:pPr>
      <w:ins w:id="3024" w:author="Rachel McCollin" w:date="2012-11-22T14:03:00Z">
        <w:r w:rsidRPr="00AA060C">
          <w:rPr>
            <w:bCs/>
            <w:rPrChange w:id="3025" w:author="Rachel McCollin" w:date="2012-11-22T14:05:00Z">
              <w:rPr>
                <w:b/>
                <w:bCs/>
                <w:color w:val="FF0000"/>
              </w:rPr>
            </w:rPrChange>
          </w:rPr>
          <w:tab/>
        </w:r>
      </w:ins>
      <w:r w:rsidRPr="00AA060C">
        <w:rPr>
          <w:bCs/>
          <w:rPrChange w:id="3026" w:author="Rachel McCollin" w:date="2012-11-22T14:05:00Z">
            <w:rPr>
              <w:b/>
              <w:bCs/>
              <w:color w:val="FF0000"/>
            </w:rPr>
          </w:rPrChange>
        </w:rPr>
        <w:t>background-position: 0 -425px;</w:t>
      </w:r>
    </w:p>
    <w:p w:rsidR="0067667F" w:rsidRPr="000C22BD" w:rsidRDefault="006F6683" w:rsidP="000C22BD">
      <w:pPr>
        <w:pStyle w:val="CodePACKT"/>
        <w:numPr>
          <w:ins w:id="3027" w:author="Rachel McCollin" w:date="2012-11-22T14:04:00Z"/>
        </w:numPr>
      </w:pPr>
      <w:r w:rsidRPr="000C22BD">
        <w:t>}</w:t>
      </w:r>
    </w:p>
    <w:p w:rsidR="000C22BD" w:rsidRPr="000C22BD" w:rsidRDefault="006F6683" w:rsidP="000C22BD">
      <w:pPr>
        <w:pStyle w:val="CodePACKT"/>
        <w:numPr>
          <w:ins w:id="3028" w:author="Rachel McCollin" w:date="2012-11-22T14:04:00Z"/>
        </w:numPr>
        <w:rPr>
          <w:ins w:id="3029" w:author="Rachel McCollin" w:date="2012-11-22T14:03:00Z"/>
        </w:rPr>
      </w:pPr>
      <w:del w:id="3030" w:author="Rachel McCollin" w:date="2012-11-22T14:03:00Z">
        <w:r w:rsidRPr="000C22BD" w:rsidDel="002D71CB">
          <w:tab/>
        </w:r>
      </w:del>
      <w:r w:rsidRPr="000C22BD">
        <w:t>#mainNav{</w:t>
      </w:r>
    </w:p>
    <w:p w:rsidR="000C22BD" w:rsidRPr="000C22BD" w:rsidRDefault="00AA060C" w:rsidP="000C22BD">
      <w:pPr>
        <w:pStyle w:val="CodePACKT"/>
        <w:numPr>
          <w:ins w:id="3031" w:author="Rachel McCollin" w:date="2012-11-22T14:04:00Z"/>
        </w:numPr>
        <w:rPr>
          <w:ins w:id="3032" w:author="Rachel McCollin" w:date="2012-11-22T14:03:00Z"/>
        </w:rPr>
      </w:pPr>
      <w:r w:rsidRPr="00AA060C">
        <w:rPr>
          <w:bCs/>
          <w:rPrChange w:id="3033" w:author="Rachel McCollin" w:date="2012-11-22T14:05:00Z">
            <w:rPr>
              <w:b/>
              <w:bCs/>
              <w:color w:val="FF0000"/>
            </w:rPr>
          </w:rPrChange>
        </w:rPr>
        <w:t>top:70px;</w:t>
      </w:r>
      <w:r w:rsidR="006F6683" w:rsidRPr="000C22BD">
        <w:t xml:space="preserve"> </w:t>
      </w:r>
    </w:p>
    <w:p w:rsidR="0067667F" w:rsidRPr="000C22BD" w:rsidRDefault="006F6683" w:rsidP="000C22BD">
      <w:pPr>
        <w:pStyle w:val="CodePACKT"/>
        <w:numPr>
          <w:ins w:id="3034" w:author="Rachel McCollin" w:date="2012-11-22T14:04:00Z"/>
        </w:numPr>
      </w:pPr>
      <w:del w:id="3035" w:author="Rachel McCollin" w:date="2012-11-22T14:03:00Z">
        <w:r w:rsidRPr="000C22BD" w:rsidDel="000C22BD">
          <w:delText>width: 220px;</w:delText>
        </w:r>
      </w:del>
      <w:r w:rsidRPr="000C22BD">
        <w:t>}</w:t>
      </w:r>
    </w:p>
    <w:p w:rsidR="000C22BD" w:rsidRPr="000C22BD" w:rsidRDefault="006F6683" w:rsidP="000C22BD">
      <w:pPr>
        <w:pStyle w:val="CodePACKT"/>
        <w:numPr>
          <w:ins w:id="3036" w:author="Rachel McCollin" w:date="2012-11-22T14:04:00Z"/>
        </w:numPr>
        <w:rPr>
          <w:ins w:id="3037" w:author="Rachel McCollin" w:date="2012-11-22T14:03:00Z"/>
        </w:rPr>
      </w:pPr>
      <w:del w:id="3038" w:author="Rachel McCollin" w:date="2012-11-22T14:03:00Z">
        <w:r w:rsidRPr="000C22BD" w:rsidDel="000C22BD">
          <w:tab/>
        </w:r>
      </w:del>
      <w:r w:rsidRPr="000C22BD">
        <w:t>#mainNav li{</w:t>
      </w:r>
    </w:p>
    <w:p w:rsidR="000C22BD" w:rsidRPr="000C22BD" w:rsidRDefault="00AA060C" w:rsidP="000C22BD">
      <w:pPr>
        <w:pStyle w:val="CodePACKT"/>
        <w:numPr>
          <w:ins w:id="3039" w:author="Rachel McCollin" w:date="2012-11-22T14:04:00Z"/>
        </w:numPr>
        <w:rPr>
          <w:ins w:id="3040" w:author="Rachel McCollin" w:date="2012-11-22T14:04:00Z"/>
          <w:bCs/>
          <w:rPrChange w:id="3041" w:author="Rachel McCollin" w:date="2012-11-22T14:05:00Z">
            <w:rPr>
              <w:ins w:id="3042" w:author="Rachel McCollin" w:date="2012-11-22T14:04:00Z"/>
              <w:b/>
              <w:bCs/>
            </w:rPr>
          </w:rPrChange>
        </w:rPr>
      </w:pPr>
      <w:del w:id="3043" w:author="Rachel McCollin" w:date="2012-11-22T14:04:00Z">
        <w:r w:rsidRPr="00AA060C">
          <w:rPr>
            <w:rPrChange w:id="3044" w:author="Rachel McCollin" w:date="2012-11-22T14:05:00Z">
              <w:rPr>
                <w:color w:val="FF0000"/>
              </w:rPr>
            </w:rPrChange>
          </w:rPr>
          <w:delText>float:none;clear:both;</w:delText>
        </w:r>
      </w:del>
      <w:r w:rsidRPr="00AA060C">
        <w:rPr>
          <w:bCs/>
          <w:rPrChange w:id="3045" w:author="Rachel McCollin" w:date="2012-11-22T14:05:00Z">
            <w:rPr>
              <w:b/>
              <w:bCs/>
              <w:color w:val="FF0000"/>
            </w:rPr>
          </w:rPrChange>
        </w:rPr>
        <w:t>background: url(images/pngs/highlight-border.png) repeat-x 0 bottom;</w:t>
      </w:r>
    </w:p>
    <w:p w:rsidR="00B30C77" w:rsidRDefault="006F6683">
      <w:pPr>
        <w:pStyle w:val="CodePACKT"/>
        <w:numPr>
          <w:ins w:id="3046" w:author="Rachel McCollin" w:date="2012-11-22T14:04:00Z"/>
        </w:numPr>
        <w:rPr>
          <w:bCs/>
        </w:rPr>
      </w:pPr>
      <w:r w:rsidRPr="000C22BD">
        <w:t>}</w:t>
      </w:r>
    </w:p>
    <w:p w:rsidR="00B30C77" w:rsidRDefault="006F6683">
      <w:pPr>
        <w:pStyle w:val="CodePACKT"/>
        <w:numPr>
          <w:ins w:id="3047" w:author="Rachel McCollin" w:date="2012-11-22T14:04:00Z"/>
        </w:numPr>
        <w:rPr>
          <w:ins w:id="3048" w:author="Rachel McCollin" w:date="2012-11-22T14:04:00Z"/>
        </w:rPr>
      </w:pPr>
      <w:del w:id="3049" w:author="Rachel McCollin" w:date="2012-11-22T14:04:00Z">
        <w:r w:rsidRPr="000C22BD" w:rsidDel="000C22BD">
          <w:tab/>
        </w:r>
      </w:del>
      <w:r w:rsidRPr="000C22BD">
        <w:t>#mainNav li a{</w:t>
      </w:r>
    </w:p>
    <w:p w:rsidR="00B30C77" w:rsidRDefault="006F6683">
      <w:pPr>
        <w:pStyle w:val="CodePACKT"/>
        <w:numPr>
          <w:ins w:id="3050" w:author="Rachel McCollin" w:date="2012-11-22T14:04:00Z"/>
        </w:numPr>
        <w:rPr>
          <w:ins w:id="3051" w:author="Rachel McCollin" w:date="2012-11-22T14:04:00Z"/>
          <w:bCs/>
          <w:rPrChange w:id="3052" w:author="Rachel McCollin" w:date="2012-11-22T14:05:00Z">
            <w:rPr>
              <w:ins w:id="3053" w:author="Rachel McCollin" w:date="2012-11-22T14:04:00Z"/>
              <w:b/>
              <w:bCs/>
            </w:rPr>
          </w:rPrChange>
        </w:rPr>
      </w:pPr>
      <w:del w:id="3054" w:author="Rachel McCollin" w:date="2012-11-22T14:04:00Z">
        <w:r w:rsidRPr="000C22BD" w:rsidDel="000C22BD">
          <w:delText xml:space="preserve">font-size: 100%; </w:delText>
        </w:r>
      </w:del>
      <w:r w:rsidR="00AA060C" w:rsidRPr="00AA060C">
        <w:rPr>
          <w:bCs/>
          <w:rPrChange w:id="3055" w:author="Rachel McCollin" w:date="2012-11-22T14:05:00Z">
            <w:rPr>
              <w:b/>
              <w:bCs/>
              <w:color w:val="FF0000"/>
            </w:rPr>
          </w:rPrChange>
        </w:rPr>
        <w:t>padding: 10px</w:t>
      </w:r>
    </w:p>
    <w:p w:rsidR="00B30C77" w:rsidRDefault="006F6683">
      <w:pPr>
        <w:pStyle w:val="CodePACKT"/>
        <w:numPr>
          <w:ins w:id="3056" w:author="Rachel McCollin" w:date="2012-11-22T14:04:00Z"/>
        </w:numPr>
      </w:pPr>
      <w:r w:rsidRPr="000C22BD">
        <w:t>}</w:t>
      </w:r>
    </w:p>
    <w:p w:rsidR="00B30C77" w:rsidRDefault="006F6683">
      <w:pPr>
        <w:pStyle w:val="NumberedBulletPACKT"/>
        <w:numPr>
          <w:ins w:id="3057" w:author="Rachel McCollin" w:date="2012-11-22T14:04:00Z"/>
        </w:numPr>
        <w:rPr>
          <w:del w:id="3058" w:author="Rachel McCollin" w:date="2012-11-22T14:04:00Z"/>
        </w:rPr>
        <w:pPrChange w:id="3059" w:author="Rachel McCollin" w:date="2012-11-22T14:04:00Z">
          <w:pPr>
            <w:pStyle w:val="CodePACKT"/>
          </w:pPr>
        </w:pPrChange>
      </w:pPr>
      <w:del w:id="3060" w:author="Rachel McCollin" w:date="2012-11-22T14:04:00Z">
        <w:r w:rsidDel="000C22BD">
          <w:delText>...</w:delText>
        </w:r>
      </w:del>
    </w:p>
    <w:p w:rsidR="00B30C77" w:rsidRDefault="006F6683">
      <w:pPr>
        <w:pStyle w:val="NumberedBulletPACKT"/>
        <w:numPr>
          <w:ins w:id="3061" w:author="Rachel McCollin" w:date="2012-11-22T14:04:00Z"/>
        </w:numPr>
        <w:rPr>
          <w:del w:id="3062" w:author="Rachel McCollin" w:date="2012-11-22T14:04:00Z"/>
        </w:rPr>
        <w:pPrChange w:id="3063" w:author="Rachel McCollin" w:date="2012-11-22T14:04:00Z">
          <w:pPr>
            <w:pStyle w:val="CodePACKT"/>
          </w:pPr>
        </w:pPrChange>
      </w:pPr>
      <w:del w:id="3064" w:author="Rachel McCollin" w:date="2012-11-22T14:04:00Z">
        <w:r w:rsidDel="000C22BD">
          <w:delText>}</w:delText>
        </w:r>
      </w:del>
    </w:p>
    <w:p w:rsidR="00B30C77" w:rsidRDefault="006F6683">
      <w:pPr>
        <w:pStyle w:val="NumberedBulletPACKT"/>
        <w:numPr>
          <w:ins w:id="3065" w:author="Rachel McCollin" w:date="2012-11-22T14:04:00Z"/>
        </w:numPr>
        <w:pPrChange w:id="3066" w:author="Rachel McCollin" w:date="2012-11-22T14:04:00Z">
          <w:pPr>
            <w:pStyle w:val="CodePACKT"/>
          </w:pPr>
        </w:pPrChange>
      </w:pPr>
      <w:del w:id="3067" w:author="Rachel McCollin" w:date="2012-11-22T14:04:00Z">
        <w:r w:rsidDel="000C22BD">
          <w:delText>...</w:delText>
        </w:r>
      </w:del>
      <w:ins w:id="3068" w:author="Rachel McCollin" w:date="2012-11-22T14:04:00Z">
        <w:r w:rsidR="000C22BD">
          <w:t xml:space="preserve">Finally, save your </w:t>
        </w:r>
      </w:ins>
      <w:ins w:id="3069" w:author="Rachel McCollin" w:date="2012-11-22T14:39:00Z">
        <w:r w:rsidR="00754ECC">
          <w:t>stylesheet</w:t>
        </w:r>
      </w:ins>
      <w:ins w:id="3070" w:author="Rachel McCollin" w:date="2012-11-22T14:04:00Z">
        <w:r w:rsidR="000C22BD">
          <w:t>.</w:t>
        </w:r>
      </w:ins>
    </w:p>
    <w:p w:rsidR="0067667F" w:rsidRDefault="006F6683">
      <w:pPr>
        <w:pStyle w:val="WJHPackt"/>
        <w:outlineLvl w:val="9"/>
      </w:pPr>
      <w:r>
        <w:t>What just happened</w:t>
      </w:r>
      <w:ins w:id="3071" w:author="Rachel McCollin" w:date="2012-11-22T14:05:00Z">
        <w:r w:rsidR="000C22BD">
          <w:t>?</w:t>
        </w:r>
      </w:ins>
    </w:p>
    <w:p w:rsidR="0067667F" w:rsidRDefault="006F6683">
      <w:pPr>
        <w:pStyle w:val="Standard"/>
      </w:pPr>
      <w:r>
        <w:t xml:space="preserve">We loaded up our graphics into our </w:t>
      </w:r>
      <w:r w:rsidRPr="00724E85">
        <w:rPr>
          <w:rStyle w:val="CodeInTextPACKT"/>
          <w:rPrChange w:id="3072" w:author="Rachel McCollin" w:date="2012-11-22T15:00:00Z">
            <w:rPr/>
          </w:rPrChange>
        </w:rPr>
        <w:t>STANDARD STYLING</w:t>
      </w:r>
      <w:r>
        <w:t xml:space="preserve"> rules and then moved on to each </w:t>
      </w:r>
      <w:del w:id="3073" w:author="Rachel McCollin" w:date="2012-11-22T14:05:00Z">
        <w:r w:rsidDel="000C22BD">
          <w:delText>@</w:delText>
        </w:r>
      </w:del>
      <w:r>
        <w:t xml:space="preserve">media query modifying the </w:t>
      </w:r>
      <w:r w:rsidRPr="00724E85">
        <w:rPr>
          <w:rStyle w:val="CodeInTextPACKT"/>
          <w:rPrChange w:id="3074" w:author="Rachel McCollin" w:date="2012-11-22T15:00:00Z">
            <w:rPr/>
          </w:rPrChange>
        </w:rPr>
        <w:t>height</w:t>
      </w:r>
      <w:r>
        <w:t xml:space="preserve">, </w:t>
      </w:r>
      <w:r w:rsidRPr="00724E85">
        <w:rPr>
          <w:rStyle w:val="CodeInTextPACKT"/>
          <w:rPrChange w:id="3075" w:author="Rachel McCollin" w:date="2012-11-22T15:00:00Z">
            <w:rPr/>
          </w:rPrChange>
        </w:rPr>
        <w:t>background-position</w:t>
      </w:r>
      <w:r>
        <w:t xml:space="preserve"> and other visual properties as needed along the way. Most notably, we changed our header height and using our CSS sprite technique with our logo loaded up the different sized logo as our screen dimension changed.</w:t>
      </w:r>
    </w:p>
    <w:p w:rsidR="0067667F" w:rsidRDefault="006F6683">
      <w:pPr>
        <w:pStyle w:val="Standard"/>
      </w:pPr>
      <w:r>
        <w:t>Our final desktop layout now looks like this:</w:t>
      </w:r>
    </w:p>
    <w:p w:rsidR="00B30C77" w:rsidRDefault="00EA4544">
      <w:pPr>
        <w:pStyle w:val="FigurePACKT"/>
        <w:pPrChange w:id="3076" w:author="Rachel McCollin" w:date="2012-11-22T14:05:00Z">
          <w:pPr>
            <w:pStyle w:val="Standard"/>
          </w:pPr>
        </w:pPrChange>
      </w:pPr>
      <w:r>
        <w:rPr>
          <w:noProof/>
          <w:lang w:val="en-US"/>
        </w:rPr>
        <w:drawing>
          <wp:inline distT="0" distB="0" distL="0" distR="0">
            <wp:extent cx="2834640" cy="3096895"/>
            <wp:effectExtent l="25400" t="0" r="1016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7"/>
                    <pic:cNvPicPr>
                      <a:picLocks noChangeAspect="1" noChangeArrowheads="1"/>
                    </pic:cNvPicPr>
                  </pic:nvPicPr>
                  <pic:blipFill>
                    <a:blip r:embed="rId20" cstate="print">
                      <a:extLst>
                        <a:ext uri="{28A0092B-C50C-407E-A947-70E740481C1C}">
                          <a14:useLocalDpi xmlns:mo="http://schemas.microsoft.com/office/mac/office/2008/main" xmlns:ve="http://schemas.openxmlformats.org/markup-compatibility/2006" xmlns:mv="urn:schemas-microsoft-com:mac:vml"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2834640" cy="3096895"/>
                    </a:xfrm>
                    <a:prstGeom prst="rect">
                      <a:avLst/>
                    </a:prstGeom>
                    <a:noFill/>
                    <a:ln>
                      <a:noFill/>
                    </a:ln>
                  </pic:spPr>
                </pic:pic>
              </a:graphicData>
            </a:graphic>
          </wp:inline>
        </w:drawing>
      </w:r>
    </w:p>
    <w:p w:rsidR="0067667F" w:rsidRDefault="006F6683">
      <w:pPr>
        <w:pStyle w:val="LayoutInformationPACKT"/>
      </w:pPr>
      <w:r>
        <w:t>4224OS-02-13-final-largedesktop.png</w:t>
      </w:r>
    </w:p>
    <w:p w:rsidR="0067667F" w:rsidRDefault="006F6683">
      <w:pPr>
        <w:pStyle w:val="Standard"/>
      </w:pPr>
      <w:r>
        <w:t>Our final portrait table layout now looks like this:</w:t>
      </w:r>
    </w:p>
    <w:p w:rsidR="00B30C77" w:rsidRDefault="00B30C77">
      <w:pPr>
        <w:pStyle w:val="FigurePACKT"/>
        <w:pPrChange w:id="3077" w:author="Rachel McCollin" w:date="2012-11-22T14:06:00Z">
          <w:pPr>
            <w:pStyle w:val="Standard"/>
          </w:pPr>
        </w:pPrChange>
      </w:pPr>
      <w:r>
        <w:rPr>
          <w:noProof/>
          <w:lang w:val="en-US"/>
          <w:rPrChange w:id="3078" w:author="Unknown">
            <w:rPr>
              <w:rFonts w:ascii="Lucida Console" w:hAnsi="Lucida Console"/>
              <w:noProof/>
              <w:color w:val="FF0000"/>
              <w:sz w:val="18"/>
            </w:rPr>
          </w:rPrChange>
        </w:rPr>
        <w:drawing>
          <wp:inline distT="0" distB="0" distL="0" distR="0">
            <wp:extent cx="2099945" cy="3253740"/>
            <wp:effectExtent l="25400" t="0" r="8255"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6"/>
                    <pic:cNvPicPr>
                      <a:picLocks noChangeAspect="1" noChangeArrowheads="1"/>
                    </pic:cNvPicPr>
                  </pic:nvPicPr>
                  <pic:blipFill>
                    <a:blip r:embed="rId21" cstate="print">
                      <a:extLst>
                        <a:ext uri="{28A0092B-C50C-407E-A947-70E740481C1C}">
                          <a14:useLocalDpi xmlns:mo="http://schemas.microsoft.com/office/mac/office/2008/main" xmlns:ve="http://schemas.openxmlformats.org/markup-compatibility/2006" xmlns:mv="urn:schemas-microsoft-com:mac:vml"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2099945" cy="3253740"/>
                    </a:xfrm>
                    <a:prstGeom prst="rect">
                      <a:avLst/>
                    </a:prstGeom>
                    <a:noFill/>
                    <a:ln>
                      <a:noFill/>
                    </a:ln>
                  </pic:spPr>
                </pic:pic>
              </a:graphicData>
            </a:graphic>
          </wp:inline>
        </w:drawing>
      </w:r>
    </w:p>
    <w:p w:rsidR="0067667F" w:rsidDel="00EA4544" w:rsidRDefault="0067667F">
      <w:pPr>
        <w:pStyle w:val="Standard"/>
        <w:rPr>
          <w:del w:id="3079" w:author="Unnati" w:date="2012-05-09T11:25:00Z"/>
        </w:rPr>
      </w:pPr>
    </w:p>
    <w:p w:rsidR="0067667F" w:rsidRDefault="006F6683">
      <w:pPr>
        <w:pStyle w:val="LayoutInformationPACKT"/>
      </w:pPr>
      <w:r>
        <w:t>4224OS-02-14-final-portrait-tablet.png</w:t>
      </w:r>
    </w:p>
    <w:p w:rsidR="0067667F" w:rsidDel="00EA4544" w:rsidRDefault="0067667F">
      <w:pPr>
        <w:pStyle w:val="Standard"/>
        <w:rPr>
          <w:del w:id="3080" w:author="Unnati" w:date="2012-05-09T11:25:00Z"/>
        </w:rPr>
      </w:pPr>
    </w:p>
    <w:p w:rsidR="0067667F" w:rsidRDefault="006F6683">
      <w:pPr>
        <w:pStyle w:val="Standard"/>
      </w:pPr>
      <w:r>
        <w:t>And last, our final phone layout now looks like this:</w:t>
      </w:r>
    </w:p>
    <w:p w:rsidR="00B30C77" w:rsidRDefault="00EA4544">
      <w:pPr>
        <w:pStyle w:val="FigurePACKT"/>
        <w:pPrChange w:id="3081" w:author="Rachel McCollin" w:date="2012-11-22T14:06:00Z">
          <w:pPr>
            <w:pStyle w:val="Standard"/>
          </w:pPr>
        </w:pPrChange>
      </w:pPr>
      <w:r>
        <w:rPr>
          <w:noProof/>
          <w:lang w:val="en-US"/>
        </w:rPr>
        <w:drawing>
          <wp:inline distT="0" distB="0" distL="0" distR="0">
            <wp:extent cx="1170940" cy="5819140"/>
            <wp:effectExtent l="2540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5"/>
                    <pic:cNvPicPr>
                      <a:picLocks noChangeAspect="1" noChangeArrowheads="1"/>
                    </pic:cNvPicPr>
                  </pic:nvPicPr>
                  <pic:blipFill>
                    <a:blip r:embed="rId22" cstate="print">
                      <a:extLst>
                        <a:ext uri="{28A0092B-C50C-407E-A947-70E740481C1C}">
                          <a14:useLocalDpi xmlns:mo="http://schemas.microsoft.com/office/mac/office/2008/main" xmlns:ve="http://schemas.openxmlformats.org/markup-compatibility/2006" xmlns:mv="urn:schemas-microsoft-com:mac:vml"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1170940" cy="5819140"/>
                    </a:xfrm>
                    <a:prstGeom prst="rect">
                      <a:avLst/>
                    </a:prstGeom>
                    <a:noFill/>
                    <a:ln>
                      <a:noFill/>
                    </a:ln>
                  </pic:spPr>
                </pic:pic>
              </a:graphicData>
            </a:graphic>
          </wp:inline>
        </w:drawing>
      </w:r>
    </w:p>
    <w:p w:rsidR="0067667F" w:rsidRDefault="006F6683">
      <w:pPr>
        <w:pStyle w:val="LayoutInformationPACKT"/>
      </w:pPr>
      <w:r>
        <w:t>4224OS-02-15-final-phone.</w:t>
      </w:r>
      <w:commentRangeStart w:id="3082"/>
      <w:r>
        <w:t>png</w:t>
      </w:r>
      <w:commentRangeEnd w:id="3082"/>
      <w:r w:rsidR="00CF24A7">
        <w:rPr>
          <w:rStyle w:val="CommentReference"/>
          <w:rFonts w:ascii="Times New Roman" w:eastAsia="Arial" w:hAnsi="Times New Roman" w:cs="Tahoma"/>
          <w:b w:val="0"/>
          <w:vanish/>
          <w:color w:val="auto"/>
        </w:rPr>
        <w:commentReference w:id="3082"/>
      </w:r>
      <w:del w:id="3083" w:author="Rachel McCollin" w:date="2012-11-22T14:06:00Z">
        <w:r w:rsidDel="00CF24A7">
          <w:br/>
          <w:delText>graphics: if there's a way to make this long image viewable all the way to the footer without it taking an entire page (like break it into a side by side column?) whatever you think best -tbs</w:delText>
        </w:r>
      </w:del>
    </w:p>
    <w:p w:rsidR="0067667F" w:rsidRDefault="0067667F">
      <w:pPr>
        <w:pStyle w:val="Standard"/>
      </w:pPr>
    </w:p>
    <w:p w:rsidR="0067667F" w:rsidRDefault="006F6683">
      <w:pPr>
        <w:pStyle w:val="Heading1"/>
      </w:pPr>
      <w:r>
        <w:t>Don't forget the Favicon and Touch icon!</w:t>
      </w:r>
    </w:p>
    <w:p w:rsidR="00797A66" w:rsidRDefault="006F6683">
      <w:pPr>
        <w:pStyle w:val="Standard"/>
        <w:rPr>
          <w:ins w:id="3084" w:author="Rachel McCollin" w:date="2012-11-22T14:24:00Z"/>
        </w:rPr>
      </w:pPr>
      <w:r>
        <w:t xml:space="preserve">You certainly don't need a favicon or touch icon, but </w:t>
      </w:r>
      <w:del w:id="3085" w:author="Rachel McCollin" w:date="2012-11-22T14:07:00Z">
        <w:r w:rsidDel="0049741F">
          <w:delText>many designers view it as an indication that the site's designer didn't go that extra mile</w:delText>
        </w:r>
      </w:del>
      <w:ins w:id="3086" w:author="Rachel McCollin" w:date="2012-11-22T14:07:00Z">
        <w:r w:rsidR="0049741F">
          <w:t>it does add a finishing touch</w:t>
        </w:r>
      </w:ins>
      <w:r>
        <w:t xml:space="preserve">. </w:t>
      </w:r>
      <w:ins w:id="3087" w:author="Rachel McCollin" w:date="2012-11-22T14:24:00Z">
        <w:r w:rsidR="00797A66">
          <w:t>Let’s work through the steps to do it.</w:t>
        </w:r>
      </w:ins>
    </w:p>
    <w:p w:rsidR="00B30C77" w:rsidRDefault="00797A66">
      <w:pPr>
        <w:pStyle w:val="Heading2"/>
        <w:numPr>
          <w:ins w:id="3088" w:author="Rachel McCollin" w:date="2012-11-22T14:24:00Z"/>
        </w:numPr>
        <w:rPr>
          <w:ins w:id="3089" w:author="Rachel McCollin" w:date="2012-11-22T14:24:00Z"/>
        </w:rPr>
        <w:pPrChange w:id="3090" w:author="Rachel McCollin" w:date="2012-11-22T14:24:00Z">
          <w:pPr>
            <w:pStyle w:val="Standard"/>
          </w:pPr>
        </w:pPrChange>
      </w:pPr>
      <w:ins w:id="3091" w:author="Rachel McCollin" w:date="2012-11-22T14:24:00Z">
        <w:r>
          <w:t>Adding a favicon</w:t>
        </w:r>
      </w:ins>
    </w:p>
    <w:p w:rsidR="0067667F" w:rsidRDefault="006F6683">
      <w:pPr>
        <w:pStyle w:val="Standard"/>
        <w:numPr>
          <w:ins w:id="3092" w:author="Rachel McCollin" w:date="2012-11-22T14:24:00Z"/>
        </w:numPr>
      </w:pPr>
      <w:r>
        <w:t>Favicons are those little 16 x 16</w:t>
      </w:r>
      <w:ins w:id="3093" w:author="Rachel McCollin" w:date="2012-11-22T14:07:00Z">
        <w:r w:rsidR="0049741F">
          <w:t>px</w:t>
        </w:r>
      </w:ins>
      <w:r>
        <w:t xml:space="preserve"> icons that appear next to the URL in the address bar of a web browser. They also show up on the tabs (if you're using a tabbed browser), in your bookmarks, as well as on shortcuts on your desktop or other folders in Windows XP and Vista.</w:t>
      </w:r>
    </w:p>
    <w:p w:rsidR="0067667F" w:rsidRDefault="006F6683">
      <w:pPr>
        <w:pStyle w:val="Standard"/>
        <w:rPr>
          <w:ins w:id="3094" w:author="Rachel McCollin" w:date="2012-11-22T14:09:00Z"/>
        </w:rPr>
      </w:pPr>
      <w:r>
        <w:t xml:space="preserve">The easiest (and quickest) way to create a favicon is to take your site's logo, or key graphic (in this case, the opened </w:t>
      </w:r>
      <w:del w:id="3095" w:author="Rachel McCollin" w:date="2012-11-22T14:19:00Z">
        <w:r w:rsidR="00AA060C" w:rsidRPr="00AA060C">
          <w:rPr>
            <w:rStyle w:val="ScreenTextPACKT"/>
            <w:rPrChange w:id="3096" w:author="Rachel McCollin" w:date="2012-11-22T14:19:00Z">
              <w:rPr>
                <w:rFonts w:ascii="Lucida Console" w:hAnsi="Lucida Console"/>
                <w:color w:val="FF0000"/>
                <w:sz w:val="18"/>
              </w:rPr>
            </w:rPrChange>
          </w:rPr>
          <w:delText>"</w:delText>
        </w:r>
      </w:del>
      <w:r w:rsidR="00AA060C" w:rsidRPr="00AA060C">
        <w:rPr>
          <w:rStyle w:val="ScreenTextPACKT"/>
          <w:rPrChange w:id="3097" w:author="Rachel McCollin" w:date="2012-11-22T14:19:00Z">
            <w:rPr>
              <w:rFonts w:ascii="Lucida Console" w:hAnsi="Lucida Console"/>
              <w:color w:val="FF0000"/>
              <w:sz w:val="18"/>
            </w:rPr>
          </w:rPrChange>
        </w:rPr>
        <w:t>O</w:t>
      </w:r>
      <w:del w:id="3098" w:author="Rachel McCollin" w:date="2012-11-22T14:19:00Z">
        <w:r w:rsidDel="00D426F2">
          <w:delText>"</w:delText>
        </w:r>
      </w:del>
      <w:r>
        <w:t xml:space="preserve"> in </w:t>
      </w:r>
      <w:r w:rsidR="00AA060C" w:rsidRPr="00AA060C">
        <w:rPr>
          <w:rStyle w:val="ScreenTextPACKT"/>
          <w:rPrChange w:id="3099" w:author="Rachel McCollin" w:date="2012-11-22T14:19:00Z">
            <w:rPr>
              <w:rFonts w:ascii="Lucida Console" w:hAnsi="Lucida Console"/>
              <w:color w:val="FF0000"/>
              <w:sz w:val="18"/>
            </w:rPr>
          </w:rPrChange>
        </w:rPr>
        <w:t>Open Source</w:t>
      </w:r>
      <w:r>
        <w:t xml:space="preserve">), and size it down to 16 x 16 pixels; then save it as a </w:t>
      </w:r>
      <w:r>
        <w:rPr>
          <w:rStyle w:val="CodeInTextPACKT"/>
        </w:rPr>
        <w:t xml:space="preserve">.gif </w:t>
      </w:r>
      <w:r>
        <w:t xml:space="preserve">or </w:t>
      </w:r>
      <w:r>
        <w:rPr>
          <w:rStyle w:val="CodeInTextPACKT"/>
        </w:rPr>
        <w:t>.png</w:t>
      </w:r>
      <w:r>
        <w:t xml:space="preserve"> </w:t>
      </w:r>
      <w:commentRangeStart w:id="3100"/>
      <w:r>
        <w:t>file</w:t>
      </w:r>
      <w:commentRangeEnd w:id="3100"/>
      <w:r w:rsidR="0049741F">
        <w:rPr>
          <w:rStyle w:val="CommentReference"/>
          <w:rFonts w:ascii="Times New Roman" w:eastAsia="Arial" w:hAnsi="Times New Roman" w:cs="Tahoma"/>
          <w:vanish/>
        </w:rPr>
        <w:commentReference w:id="3100"/>
      </w:r>
      <w:r>
        <w:t>.</w:t>
      </w:r>
    </w:p>
    <w:p w:rsidR="00B30C77" w:rsidRDefault="0049741F">
      <w:pPr>
        <w:pStyle w:val="InformationBoxPACKT"/>
        <w:numPr>
          <w:ins w:id="3101" w:author="Rachel McCollin" w:date="2012-11-22T14:09:00Z"/>
        </w:numPr>
        <w:pPrChange w:id="3102" w:author="Rachel McCollin" w:date="2012-11-22T14:09:00Z">
          <w:pPr>
            <w:pStyle w:val="Standard"/>
          </w:pPr>
        </w:pPrChange>
      </w:pPr>
      <w:ins w:id="3103" w:author="Rachel McCollin" w:date="2012-11-22T14:09:00Z">
        <w:r>
          <w:t xml:space="preserve">For </w:t>
        </w:r>
      </w:ins>
      <w:ins w:id="3104" w:author="Rachel McCollin" w:date="2012-11-22T14:10:00Z">
        <w:r>
          <w:t>advice</w:t>
        </w:r>
      </w:ins>
      <w:ins w:id="3105" w:author="Rachel McCollin" w:date="2012-11-22T14:09:00Z">
        <w:r>
          <w:t xml:space="preserve"> on creating a favicon, see the </w:t>
        </w:r>
      </w:ins>
      <w:ins w:id="3106" w:author="Rachel McCollin" w:date="2012-11-22T14:10:00Z">
        <w:r>
          <w:t>page</w:t>
        </w:r>
      </w:ins>
      <w:ins w:id="3107" w:author="Rachel McCollin" w:date="2012-11-22T14:09:00Z">
        <w:r>
          <w:t xml:space="preserve"> on the WordPress codex at </w:t>
        </w:r>
        <w:r w:rsidR="00AA060C" w:rsidRPr="00AA060C">
          <w:rPr>
            <w:rStyle w:val="URLPACKT"/>
            <w:rPrChange w:id="3108" w:author="Rachel McCollin" w:date="2012-11-22T14:10:00Z">
              <w:rPr>
                <w:rFonts w:ascii="Lucida Console" w:hAnsi="Lucida Console"/>
                <w:color w:val="FF0000"/>
                <w:sz w:val="18"/>
              </w:rPr>
            </w:rPrChange>
          </w:rPr>
          <w:t>http://codex.wordpress.org/Creating_a_Favicon</w:t>
        </w:r>
        <w:r>
          <w:t>.</w:t>
        </w:r>
      </w:ins>
    </w:p>
    <w:p w:rsidR="0067667F" w:rsidDel="0049741F" w:rsidRDefault="006F6683">
      <w:pPr>
        <w:pStyle w:val="Standard"/>
        <w:rPr>
          <w:del w:id="3109" w:author="Rachel McCollin" w:date="2012-11-22T14:08:00Z"/>
        </w:rPr>
      </w:pPr>
      <w:commentRangeStart w:id="3110"/>
      <w:del w:id="3111" w:author="Rachel McCollin" w:date="2012-11-22T14:08:00Z">
        <w:r w:rsidDel="0049741F">
          <w:delText xml:space="preserve">Place this file in the root of your site and include it with the following tag placed in the header of your </w:delText>
        </w:r>
        <w:r w:rsidDel="0049741F">
          <w:rPr>
            <w:rStyle w:val="CodeInTextPACKT"/>
          </w:rPr>
          <w:delText>index.html</w:delText>
        </w:r>
        <w:r w:rsidDel="0049741F">
          <w:delText xml:space="preserve"> file (in </w:delText>
        </w:r>
        <w:r w:rsidDel="0049741F">
          <w:rPr>
            <w:rStyle w:val="ItalicsPACKT"/>
          </w:rPr>
          <w:delText>Chapter 3</w:delText>
        </w:r>
        <w:r w:rsidDel="0049741F">
          <w:delText>, we'll discuss the details of making it part of the template):</w:delText>
        </w:r>
      </w:del>
    </w:p>
    <w:p w:rsidR="0067667F" w:rsidDel="0049741F" w:rsidRDefault="006F6683">
      <w:pPr>
        <w:pStyle w:val="CodeEndPACKT"/>
        <w:rPr>
          <w:del w:id="3112" w:author="Rachel McCollin" w:date="2012-11-22T14:08:00Z"/>
        </w:rPr>
      </w:pPr>
      <w:del w:id="3113" w:author="Rachel McCollin" w:date="2012-11-22T14:08:00Z">
        <w:r w:rsidDel="0049741F">
          <w:delText>&lt;link rel="shortcut icon" href="favicon.png" type="image/x-icon" /&gt;</w:delText>
        </w:r>
        <w:commentRangeEnd w:id="3110"/>
        <w:r w:rsidR="001716E0" w:rsidDel="0049741F">
          <w:rPr>
            <w:rStyle w:val="CommentReference"/>
            <w:rFonts w:ascii="Times New Roman" w:eastAsia="Arial" w:hAnsi="Times New Roman" w:cs="Tahoma"/>
          </w:rPr>
          <w:commentReference w:id="3110"/>
        </w:r>
      </w:del>
    </w:p>
    <w:p w:rsidR="0067667F" w:rsidDel="0049741F" w:rsidRDefault="006F6683">
      <w:pPr>
        <w:pStyle w:val="Standard"/>
        <w:rPr>
          <w:del w:id="3114" w:author="Rachel McCollin" w:date="2012-11-22T14:08:00Z"/>
        </w:rPr>
      </w:pPr>
      <w:del w:id="3115" w:author="Rachel McCollin" w:date="2012-11-22T14:08:00Z">
        <w:r w:rsidDel="0049741F">
          <w:delText xml:space="preserve">This works great in all browsers </w:delText>
        </w:r>
        <w:r w:rsidDel="0049741F">
          <w:rPr>
            <w:rStyle w:val="BoldPACKT"/>
          </w:rPr>
          <w:delText>except IE</w:delText>
        </w:r>
        <w:r w:rsidDel="0049741F">
          <w:delText xml:space="preserve">, and that includes IE7 and IE8 (to my disbelief!). To ensure your favicon works in </w:delText>
        </w:r>
        <w:r w:rsidDel="0049741F">
          <w:rPr>
            <w:rStyle w:val="ItalicsPACKT"/>
          </w:rPr>
          <w:delText>all browsers</w:delText>
        </w:r>
        <w:r w:rsidDel="0049741F">
          <w:delText xml:space="preserve">, you must save it in the official Windows icon </w:delText>
        </w:r>
        <w:r w:rsidDel="0049741F">
          <w:rPr>
            <w:rStyle w:val="CodeInTextPACKT"/>
          </w:rPr>
          <w:delText>.ico</w:delText>
        </w:r>
        <w:r w:rsidDel="0049741F">
          <w:delText xml:space="preserve"> format.</w:delText>
        </w:r>
      </w:del>
    </w:p>
    <w:p w:rsidR="0067667F" w:rsidDel="0049741F" w:rsidRDefault="006F6683">
      <w:pPr>
        <w:pStyle w:val="Standard"/>
        <w:rPr>
          <w:del w:id="3116" w:author="Rachel McCollin" w:date="2012-11-22T14:08:00Z"/>
        </w:rPr>
      </w:pPr>
      <w:del w:id="3117" w:author="Rachel McCollin" w:date="2012-11-22T14:08:00Z">
        <w:r w:rsidDel="0049741F">
          <w:delText xml:space="preserve">If you're using Photoshop, there's a plugin from Telegraphics you can install that will allow you to save in the Windows icon format; it is available at </w:delText>
        </w:r>
        <w:r w:rsidDel="0049741F">
          <w:rPr>
            <w:rStyle w:val="URLPACKT"/>
          </w:rPr>
          <w:delText>http://www.telegraphics.com.au/sw/</w:delText>
        </w:r>
        <w:r w:rsidDel="0049741F">
          <w:delText xml:space="preserve"> (for Windows and Mac). Installing this plugin will allow you to save in the Windows Icon format when you select Save As from your File option.</w:delText>
        </w:r>
      </w:del>
    </w:p>
    <w:p w:rsidR="0067667F" w:rsidDel="0049741F" w:rsidRDefault="006F6683">
      <w:pPr>
        <w:pStyle w:val="Standard"/>
        <w:rPr>
          <w:del w:id="3118" w:author="Rachel McCollin" w:date="2012-11-22T14:08:00Z"/>
        </w:rPr>
      </w:pPr>
      <w:del w:id="3119" w:author="Rachel McCollin" w:date="2012-11-22T14:08:00Z">
        <w:r w:rsidDel="0049741F">
          <w:delText xml:space="preserve">If you're using GIMP, we'll then it's even easier. While I still do most of my design work in Photoshop, when it comes to generating favicons, I gladly just switch over to GIMP. Simply choose to Save As in the Windows Icon . </w:delText>
        </w:r>
        <w:r w:rsidDel="0049741F">
          <w:rPr>
            <w:rStyle w:val="CodeInTextPACKT"/>
          </w:rPr>
          <w:delText>*.ico</w:delText>
        </w:r>
        <w:r w:rsidDel="0049741F">
          <w:delText xml:space="preserve"> format instead of PNG or GIF.</w:delText>
        </w:r>
      </w:del>
    </w:p>
    <w:p w:rsidR="0067667F" w:rsidDel="0049741F" w:rsidRDefault="00B30C77">
      <w:pPr>
        <w:pStyle w:val="Standard"/>
        <w:rPr>
          <w:del w:id="3120" w:author="Rachel McCollin" w:date="2012-11-22T14:08:00Z"/>
        </w:rPr>
      </w:pPr>
      <w:del w:id="3121" w:author="Rachel McCollin" w:date="2012-11-22T14:08:00Z">
        <w:r>
          <w:rPr>
            <w:noProof/>
            <w:rPrChange w:id="3122" w:author="Unknown">
              <w:rPr>
                <w:rFonts w:ascii="Lucida Console" w:hAnsi="Lucida Console"/>
                <w:noProof/>
                <w:color w:val="FF0000"/>
                <w:sz w:val="18"/>
              </w:rPr>
            </w:rPrChange>
          </w:rPr>
          <w:drawing>
            <wp:anchor distT="0" distB="0" distL="114300" distR="114300" simplePos="0" relativeHeight="251649536" behindDoc="0" locked="0" layoutInCell="1" allowOverlap="1">
              <wp:simplePos x="0" y="0"/>
              <wp:positionH relativeFrom="column">
                <wp:align>center</wp:align>
              </wp:positionH>
              <wp:positionV relativeFrom="paragraph">
                <wp:align>top</wp:align>
              </wp:positionV>
              <wp:extent cx="5029200" cy="3787775"/>
              <wp:effectExtent l="0" t="0" r="0" b="3175"/>
              <wp:wrapSquare wrapText="bothSides"/>
              <wp:docPr id="5" name="graphic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4"/>
                      <pic:cNvPicPr>
                        <a:picLocks noChangeAspect="1" noChangeArrowheads="1"/>
                      </pic:cNvPicPr>
                    </pic:nvPicPr>
                    <pic:blipFill>
                      <a:blip r:embed="rId23">
                        <a:extLst>
                          <a:ext uri="{28A0092B-C50C-407E-A947-70E740481C1C}">
                            <a14:useLocalDpi xmlns:mo="http://schemas.microsoft.com/office/mac/office/2008/main" xmlns:ve="http://schemas.openxmlformats.org/markup-compatibility/2006" xmlns:mv="urn:schemas-microsoft-com:mac:vml"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5029200" cy="3787775"/>
                      </a:xfrm>
                      <a:prstGeom prst="rect">
                        <a:avLst/>
                      </a:prstGeom>
                      <a:noFill/>
                      <a:ln>
                        <a:noFill/>
                      </a:ln>
                    </pic:spPr>
                  </pic:pic>
                </a:graphicData>
              </a:graphic>
            </wp:anchor>
          </w:drawing>
        </w:r>
      </w:del>
    </w:p>
    <w:p w:rsidR="0067667F" w:rsidDel="0049741F" w:rsidRDefault="006F6683">
      <w:pPr>
        <w:pStyle w:val="LayoutInformationPACKT"/>
        <w:rPr>
          <w:del w:id="3123" w:author="Rachel McCollin" w:date="2012-11-22T14:08:00Z"/>
        </w:rPr>
      </w:pPr>
      <w:del w:id="3124" w:author="Rachel McCollin" w:date="2012-11-22T14:08:00Z">
        <w:r w:rsidDel="0049741F">
          <w:delText>4224OS-02-16-favicon1.png</w:delText>
        </w:r>
      </w:del>
    </w:p>
    <w:p w:rsidR="0067667F" w:rsidRDefault="006F6683">
      <w:pPr>
        <w:pStyle w:val="TFAPackt"/>
        <w:outlineLvl w:val="9"/>
      </w:pPr>
      <w:r>
        <w:t>Time for action: adding the favicon you just created</w:t>
      </w:r>
    </w:p>
    <w:p w:rsidR="0049741F" w:rsidRDefault="0049741F">
      <w:pPr>
        <w:pStyle w:val="Standard"/>
        <w:numPr>
          <w:ins w:id="3125" w:author="Rachel McCollin" w:date="2012-11-22T14:10:00Z"/>
        </w:numPr>
        <w:rPr>
          <w:ins w:id="3126" w:author="Rachel McCollin" w:date="2012-11-22T14:10:00Z"/>
        </w:rPr>
      </w:pPr>
      <w:ins w:id="3127" w:author="Rachel McCollin" w:date="2012-11-22T14:10:00Z">
        <w:r>
          <w:t>Having created a favicon, we need to upload it to our theme.</w:t>
        </w:r>
      </w:ins>
    </w:p>
    <w:p w:rsidR="0091626C" w:rsidRDefault="006F6683" w:rsidP="0049741F">
      <w:pPr>
        <w:pStyle w:val="NumberedBulletPACKT"/>
        <w:numPr>
          <w:ins w:id="3128" w:author="Rachel McCollin" w:date="2012-11-22T14:10:00Z"/>
        </w:numPr>
        <w:rPr>
          <w:ins w:id="3129" w:author="Rachel McCollin" w:date="2012-11-22T14:11:00Z"/>
        </w:rPr>
      </w:pPr>
      <w:r>
        <w:t xml:space="preserve">Once you have your </w:t>
      </w:r>
      <w:r>
        <w:rPr>
          <w:rStyle w:val="CodeInTextPACKT"/>
        </w:rPr>
        <w:t>favicon.ico</w:t>
      </w:r>
      <w:r>
        <w:t xml:space="preserve">, place the file in </w:t>
      </w:r>
      <w:del w:id="3130" w:author="Rachel McCollin" w:date="2012-11-22T14:11:00Z">
        <w:r w:rsidDel="0091626C">
          <w:delText>the root of your site's directory</w:delText>
        </w:r>
      </w:del>
      <w:ins w:id="3131" w:author="Rachel McCollin" w:date="2012-11-22T14:11:00Z">
        <w:r w:rsidR="0091626C">
          <w:t>the same folder as your stylesheet and index.html file</w:t>
        </w:r>
      </w:ins>
    </w:p>
    <w:p w:rsidR="00B30C77" w:rsidRDefault="0091626C">
      <w:pPr>
        <w:pStyle w:val="NumberedBulletPACKT"/>
        <w:numPr>
          <w:ins w:id="3132" w:author="Rachel McCollin" w:date="2012-11-22T14:11:00Z"/>
        </w:numPr>
        <w:pPrChange w:id="3133" w:author="Rachel McCollin" w:date="2012-11-22T14:10:00Z">
          <w:pPr>
            <w:pStyle w:val="Standard"/>
          </w:pPr>
        </w:pPrChange>
      </w:pPr>
      <w:ins w:id="3134" w:author="Rachel McCollin" w:date="2012-11-22T14:11:00Z">
        <w:r>
          <w:t xml:space="preserve">Open </w:t>
        </w:r>
        <w:r w:rsidRPr="00724E85">
          <w:rPr>
            <w:rStyle w:val="CodeInTextPACKT"/>
            <w:rPrChange w:id="3135" w:author="Rachel McCollin" w:date="2012-11-22T15:00:00Z">
              <w:rPr/>
            </w:rPrChange>
          </w:rPr>
          <w:t>index.html</w:t>
        </w:r>
      </w:ins>
      <w:r w:rsidR="006F6683">
        <w:t xml:space="preserve"> and </w:t>
      </w:r>
      <w:del w:id="3136" w:author="Rachel McCollin" w:date="2012-11-22T14:12:00Z">
        <w:r w:rsidR="006F6683" w:rsidDel="0091626C">
          <w:delText>place this code in the header tags</w:delText>
        </w:r>
      </w:del>
      <w:ins w:id="3137" w:author="Rachel McCollin" w:date="2012-11-22T14:12:00Z">
        <w:r>
          <w:t xml:space="preserve">add this code inside the </w:t>
        </w:r>
        <w:r w:rsidRPr="00724E85">
          <w:rPr>
            <w:rStyle w:val="CodeInTextPACKT"/>
            <w:rPrChange w:id="3138" w:author="Rachel McCollin" w:date="2012-11-22T15:00:00Z">
              <w:rPr/>
            </w:rPrChange>
          </w:rPr>
          <w:t>&lt;head&gt;</w:t>
        </w:r>
        <w:r>
          <w:t xml:space="preserve"> section</w:t>
        </w:r>
      </w:ins>
      <w:r w:rsidR="006F6683">
        <w:t>:</w:t>
      </w:r>
    </w:p>
    <w:p w:rsidR="0067667F" w:rsidRDefault="006F6683">
      <w:pPr>
        <w:pStyle w:val="CodePACKT"/>
      </w:pPr>
      <w:r>
        <w:t>&lt;link rel="shortcut icon" href="</w:t>
      </w:r>
      <w:r>
        <w:rPr>
          <w:rStyle w:val="BoldPACKT"/>
        </w:rPr>
        <w:t>favicon.ico</w:t>
      </w:r>
      <w:r>
        <w:t>" type="image/x-icon" /&gt;</w:t>
      </w:r>
    </w:p>
    <w:p w:rsidR="0067667F" w:rsidRDefault="006F6683">
      <w:pPr>
        <w:pStyle w:val="WJHPackt"/>
        <w:outlineLvl w:val="9"/>
      </w:pPr>
      <w:r>
        <w:t>What just happened</w:t>
      </w:r>
      <w:ins w:id="3139" w:author="Rachel McCollin" w:date="2012-11-22T14:20:00Z">
        <w:r w:rsidR="00D426F2">
          <w:t>?</w:t>
        </w:r>
      </w:ins>
    </w:p>
    <w:p w:rsidR="00D426F2" w:rsidRDefault="00D426F2">
      <w:pPr>
        <w:pStyle w:val="Standard"/>
        <w:numPr>
          <w:ins w:id="3140" w:author="Rachel McCollin" w:date="2012-11-22T14:20:00Z"/>
        </w:numPr>
        <w:rPr>
          <w:ins w:id="3141" w:author="Rachel McCollin" w:date="2012-11-22T14:22:00Z"/>
        </w:rPr>
      </w:pPr>
      <w:ins w:id="3142" w:author="Rachel McCollin" w:date="2012-11-22T14:20:00Z">
        <w:r>
          <w:t xml:space="preserve">We added a favicon, uploaded it to the correct place, </w:t>
        </w:r>
      </w:ins>
      <w:ins w:id="3143" w:author="Rachel McCollin" w:date="2012-11-22T14:21:00Z">
        <w:r>
          <w:t xml:space="preserve">and added a line of code in our </w:t>
        </w:r>
        <w:r w:rsidRPr="00724E85">
          <w:rPr>
            <w:rStyle w:val="CodeInTextPACKT"/>
            <w:rPrChange w:id="3144" w:author="Rachel McCollin" w:date="2012-11-22T15:00:00Z">
              <w:rPr/>
            </w:rPrChange>
          </w:rPr>
          <w:t>index.</w:t>
        </w:r>
      </w:ins>
      <w:ins w:id="3145" w:author="Rachel McCollin" w:date="2012-11-22T15:00:00Z">
        <w:r w:rsidR="00724E85">
          <w:rPr>
            <w:rStyle w:val="CodeInTextPACKT"/>
          </w:rPr>
          <w:t>html</w:t>
        </w:r>
      </w:ins>
      <w:ins w:id="3146" w:author="Rachel McCollin" w:date="2012-11-22T14:21:00Z">
        <w:r>
          <w:t xml:space="preserve"> file referencing it.</w:t>
        </w:r>
      </w:ins>
    </w:p>
    <w:p w:rsidR="00D426F2" w:rsidRDefault="00D426F2">
      <w:pPr>
        <w:pStyle w:val="Standard"/>
        <w:numPr>
          <w:ins w:id="3147" w:author="Rachel McCollin" w:date="2012-11-22T14:22:00Z"/>
        </w:numPr>
        <w:rPr>
          <w:ins w:id="3148" w:author="Rachel McCollin" w:date="2012-11-22T14:20:00Z"/>
        </w:rPr>
      </w:pPr>
      <w:ins w:id="3149" w:author="Rachel McCollin" w:date="2012-11-22T14:22:00Z">
        <w:r>
          <w:t>If you refresh your browser you’ll see it in your navigation bar.</w:t>
        </w:r>
      </w:ins>
    </w:p>
    <w:p w:rsidR="00B30C77" w:rsidRDefault="00D426F2">
      <w:pPr>
        <w:pStyle w:val="TipHeadingPACKT"/>
        <w:numPr>
          <w:ins w:id="3150" w:author="Rachel McCollin" w:date="2012-11-22T14:21:00Z"/>
        </w:numPr>
        <w:rPr>
          <w:ins w:id="3151" w:author="Rachel McCollin" w:date="2012-11-22T14:21:00Z"/>
        </w:rPr>
        <w:pPrChange w:id="3152" w:author="Rachel McCollin" w:date="2012-11-22T14:22:00Z">
          <w:pPr>
            <w:pStyle w:val="Standard"/>
          </w:pPr>
        </w:pPrChange>
      </w:pPr>
      <w:ins w:id="3153" w:author="Rachel McCollin" w:date="2012-11-22T14:22:00Z">
        <w:r>
          <w:t>Can’t see your favicon?</w:t>
        </w:r>
      </w:ins>
    </w:p>
    <w:p w:rsidR="00B30C77" w:rsidRDefault="006F6683">
      <w:pPr>
        <w:pStyle w:val="TipPACKT"/>
        <w:pPrChange w:id="3154" w:author="Rachel McCollin" w:date="2012-11-22T14:22:00Z">
          <w:pPr>
            <w:pStyle w:val="Standard"/>
          </w:pPr>
        </w:pPrChange>
      </w:pPr>
      <w:r>
        <w:t xml:space="preserve">Be sure to </w:t>
      </w:r>
      <w:r>
        <w:rPr>
          <w:rStyle w:val="ItalicsPACKT"/>
        </w:rPr>
        <w:t>name</w:t>
      </w:r>
      <w:r>
        <w:t xml:space="preserve"> your file </w:t>
      </w:r>
      <w:r>
        <w:rPr>
          <w:rStyle w:val="CodeInTextPACKT"/>
        </w:rPr>
        <w:t>favicon.ico</w:t>
      </w:r>
      <w:ins w:id="3155" w:author="Rachel McCollin" w:date="2012-11-22T14:21:00Z">
        <w:r w:rsidR="00D426F2">
          <w:rPr>
            <w:rStyle w:val="CodeInTextPACKT"/>
          </w:rPr>
          <w:t xml:space="preserve"> </w:t>
        </w:r>
        <w:r w:rsidR="00AA060C" w:rsidRPr="00AA060C">
          <w:rPr>
            <w:rPrChange w:id="3156" w:author="Rachel McCollin" w:date="2012-11-22T14:22:00Z">
              <w:rPr>
                <w:rStyle w:val="CodeInTextPACKT"/>
              </w:rPr>
            </w:rPrChange>
          </w:rPr>
          <w:t>correctly</w:t>
        </w:r>
      </w:ins>
      <w:r>
        <w:t xml:space="preserve">! For some reason, even though you call the file by name in the link tag within your header tags, it just won't work if it's not named </w:t>
      </w:r>
      <w:del w:id="3157" w:author="Rachel McCollin" w:date="2012-11-22T14:21:00Z">
        <w:r w:rsidDel="00D426F2">
          <w:delText>"</w:delText>
        </w:r>
      </w:del>
      <w:r>
        <w:rPr>
          <w:rStyle w:val="CodeInTextPACKT"/>
        </w:rPr>
        <w:t>favicon</w:t>
      </w:r>
      <w:ins w:id="3158" w:author="Rachel McCollin" w:date="2012-11-22T14:21:00Z">
        <w:r w:rsidR="00D426F2">
          <w:rPr>
            <w:rStyle w:val="CodeInTextPACKT"/>
          </w:rPr>
          <w:t>.ico</w:t>
        </w:r>
      </w:ins>
      <w:del w:id="3159" w:author="Rachel McCollin" w:date="2012-11-22T14:21:00Z">
        <w:r w:rsidDel="00D426F2">
          <w:delText>"</w:delText>
        </w:r>
      </w:del>
      <w:r>
        <w:t>.</w:t>
      </w:r>
    </w:p>
    <w:p w:rsidR="00B30C77" w:rsidRDefault="006F6683">
      <w:pPr>
        <w:pStyle w:val="TipPACKT"/>
        <w:pPrChange w:id="3160" w:author="Rachel McCollin" w:date="2012-11-22T14:22:00Z">
          <w:pPr>
            <w:pStyle w:val="Standard"/>
          </w:pPr>
        </w:pPrChange>
      </w:pPr>
      <w:r>
        <w:t xml:space="preserve">You may also find you need to clear your cache and reload several times before you see your new favicon. Be sure to actually clear your cache through your browser's preference panel. The keyboard shortcut </w:t>
      </w:r>
      <w:r>
        <w:rPr>
          <w:rStyle w:val="ScreenTextPACKT"/>
        </w:rPr>
        <w:t>Shift+F2</w:t>
      </w:r>
      <w:r>
        <w:t>(Refresh) sometimes only clears the web page cache. Some browsers cache favicons in a separate directory.</w:t>
      </w:r>
    </w:p>
    <w:p w:rsidR="0067667F" w:rsidRDefault="006F6683">
      <w:pPr>
        <w:pStyle w:val="HeroPackt"/>
        <w:outlineLvl w:val="9"/>
      </w:pPr>
      <w:r>
        <w:t>Have a go hero: Making your favicon high-res!</w:t>
      </w:r>
    </w:p>
    <w:p w:rsidR="0067667F" w:rsidRDefault="006F6683">
      <w:pPr>
        <w:pStyle w:val="Standard"/>
      </w:pPr>
      <w:r>
        <w:t>A little known fact about the .ico format is that it can contain</w:t>
      </w:r>
      <w:del w:id="3161" w:author="Rachel McCollin" w:date="2012-11-22T14:22:00Z">
        <w:r w:rsidDel="000157B5">
          <w:delText>s</w:delText>
        </w:r>
      </w:del>
      <w:r>
        <w:t xml:space="preserve"> multiple versions of itself at different color depths and resolutions. This is how your operating system is able to display those "smooth icons" that seem to be the right resolution no matter how large or small they're displayed. You may have noticed that some favicons if saved as shortcuts to your desktop, look great and others look jaggy and terrible. The ones that look great take advantage of this feature.</w:t>
      </w:r>
    </w:p>
    <w:p w:rsidR="0067667F" w:rsidRDefault="006F6683">
      <w:pPr>
        <w:pStyle w:val="Standard"/>
      </w:pPr>
      <w:r>
        <w:t xml:space="preserve">The three main sizes that Windows will display a favicon in are: 16x16, 32x32, and 48x48. </w:t>
      </w:r>
      <w:del w:id="3162" w:author="Rachel McCollin" w:date="2012-11-22T14:23:00Z">
        <w:r w:rsidDel="000157B5">
          <w:delText>I've seen favicons that go</w:delText>
        </w:r>
      </w:del>
      <w:ins w:id="3163" w:author="Rachel McCollin" w:date="2012-11-22T14:23:00Z">
        <w:r w:rsidR="000157B5">
          <w:t>Sometimes favicons go</w:t>
        </w:r>
      </w:ins>
      <w:r>
        <w:t xml:space="preserve"> all the way up to 128 x128. It's up to you; just remember, the more resolutions, color depths, and transparencies you add, the larger your favicon file is and longer it will take to load.</w:t>
      </w:r>
    </w:p>
    <w:p w:rsidR="0067667F" w:rsidRDefault="006F6683">
      <w:pPr>
        <w:pStyle w:val="Standard"/>
      </w:pPr>
      <w:r>
        <w:t>You'd basically use the same steps listed above to create your favicon, just starting with 48 x 48 pixels, then save it (so as to not overwrite your original file) down to 32 x 32 and last 16 x 16. I</w:t>
      </w:r>
      <w:ins w:id="3164" w:author="Rachel McCollin" w:date="2012-11-22T14:23:00Z">
        <w:r w:rsidR="000157B5">
          <w:t>t helps to</w:t>
        </w:r>
      </w:ins>
      <w:r>
        <w:t xml:space="preserve"> save each icon initially in PNG format, especially if </w:t>
      </w:r>
      <w:ins w:id="3165" w:author="Rachel McCollin" w:date="2012-11-22T14:23:00Z">
        <w:r w:rsidR="000157B5">
          <w:t>you</w:t>
        </w:r>
      </w:ins>
      <w:del w:id="3166" w:author="Rachel McCollin" w:date="2012-11-22T14:23:00Z">
        <w:r w:rsidDel="000157B5">
          <w:delText>I</w:delText>
        </w:r>
      </w:del>
      <w:r>
        <w:t xml:space="preserve"> want the background to be transparent.</w:t>
      </w:r>
    </w:p>
    <w:p w:rsidR="0067667F" w:rsidDel="000157B5" w:rsidRDefault="006F6683">
      <w:pPr>
        <w:pStyle w:val="Standard"/>
        <w:rPr>
          <w:del w:id="3167" w:author="Rachel McCollin" w:date="2012-11-22T14:23:00Z"/>
        </w:rPr>
      </w:pPr>
      <w:del w:id="3168" w:author="Rachel McCollin" w:date="2012-11-22T14:23:00Z">
        <w:r w:rsidDel="000157B5">
          <w:delText xml:space="preserve">Again if you're using Photoshop, Telegraphics makes an additional plugin that will "bundle" all your favicon resolutions into one </w:delText>
        </w:r>
        <w:r w:rsidDel="000157B5">
          <w:rPr>
            <w:rStyle w:val="CodeInTextPACKT"/>
          </w:rPr>
          <w:delText>.ico</w:delText>
        </w:r>
        <w:r w:rsidDel="000157B5">
          <w:delText xml:space="preserve"> file. It's called the IcoBundle Utility and it can be found at the same URL as the ICO Format plugin.</w:delText>
        </w:r>
      </w:del>
    </w:p>
    <w:p w:rsidR="0067667F" w:rsidDel="000157B5" w:rsidRDefault="006F6683">
      <w:pPr>
        <w:pStyle w:val="Standard"/>
        <w:rPr>
          <w:del w:id="3169" w:author="Rachel McCollin" w:date="2012-11-22T14:23:00Z"/>
        </w:rPr>
      </w:pPr>
      <w:del w:id="3170" w:author="Rachel McCollin" w:date="2012-11-22T14:23:00Z">
        <w:r w:rsidDel="000157B5">
          <w:delText>If you don't want to use Photoshop, GIMP can again easily handle this task for you. Simply open up your largest icon file and then copy and paste each additional resolution into a New Layer within that file. Then follow GIMP's Save As options to save it as a Windows Icon *</w:delText>
        </w:r>
        <w:r w:rsidDel="000157B5">
          <w:rPr>
            <w:rStyle w:val="CodeInTextPACKT"/>
          </w:rPr>
          <w:delText>.ico</w:delText>
        </w:r>
        <w:r w:rsidDel="000157B5">
          <w:delText xml:space="preserve"> file as shown in the following screenshot:</w:delText>
        </w:r>
      </w:del>
    </w:p>
    <w:p w:rsidR="0067667F" w:rsidDel="000157B5" w:rsidRDefault="00B30C77">
      <w:pPr>
        <w:pStyle w:val="Standard"/>
        <w:rPr>
          <w:del w:id="3171" w:author="Rachel McCollin" w:date="2012-11-22T14:23:00Z"/>
        </w:rPr>
      </w:pPr>
      <w:del w:id="3172" w:author="Rachel McCollin" w:date="2012-11-22T14:23:00Z">
        <w:r>
          <w:rPr>
            <w:noProof/>
            <w:rPrChange w:id="3173" w:author="Unknown">
              <w:rPr>
                <w:rFonts w:ascii="Lucida Console" w:hAnsi="Lucida Console"/>
                <w:noProof/>
                <w:color w:val="FF0000"/>
                <w:sz w:val="18"/>
              </w:rPr>
            </w:rPrChange>
          </w:rPr>
          <w:drawing>
            <wp:anchor distT="0" distB="0" distL="114300" distR="114300" simplePos="0" relativeHeight="251648512" behindDoc="0" locked="0" layoutInCell="1" allowOverlap="1">
              <wp:simplePos x="0" y="0"/>
              <wp:positionH relativeFrom="column">
                <wp:align>center</wp:align>
              </wp:positionH>
              <wp:positionV relativeFrom="paragraph">
                <wp:align>top</wp:align>
              </wp:positionV>
              <wp:extent cx="4467225" cy="3162300"/>
              <wp:effectExtent l="0" t="0" r="9525" b="0"/>
              <wp:wrapTopAndBottom/>
              <wp:docPr id="4" name="graphic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3"/>
                      <pic:cNvPicPr>
                        <a:picLocks noChangeAspect="1" noChangeArrowheads="1"/>
                      </pic:cNvPicPr>
                    </pic:nvPicPr>
                    <pic:blipFill>
                      <a:blip r:embed="rId24">
                        <a:extLst>
                          <a:ext uri="{28A0092B-C50C-407E-A947-70E740481C1C}">
                            <a14:useLocalDpi xmlns:mo="http://schemas.microsoft.com/office/mac/office/2008/main" xmlns:ve="http://schemas.openxmlformats.org/markup-compatibility/2006" xmlns:mv="urn:schemas-microsoft-com:mac:vml"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4467225" cy="3162300"/>
                      </a:xfrm>
                      <a:prstGeom prst="rect">
                        <a:avLst/>
                      </a:prstGeom>
                      <a:noFill/>
                      <a:ln>
                        <a:noFill/>
                      </a:ln>
                    </pic:spPr>
                  </pic:pic>
                </a:graphicData>
              </a:graphic>
            </wp:anchor>
          </w:drawing>
        </w:r>
      </w:del>
    </w:p>
    <w:p w:rsidR="0067667F" w:rsidDel="000157B5" w:rsidRDefault="006F6683">
      <w:pPr>
        <w:pStyle w:val="LayoutInformationPACKT"/>
        <w:rPr>
          <w:del w:id="3174" w:author="Rachel McCollin" w:date="2012-11-22T14:23:00Z"/>
        </w:rPr>
      </w:pPr>
      <w:del w:id="3175" w:author="Rachel McCollin" w:date="2012-11-22T14:23:00Z">
        <w:r w:rsidDel="000157B5">
          <w:delText>4224OS-02-17-favicon-save.png</w:delText>
        </w:r>
      </w:del>
    </w:p>
    <w:p w:rsidR="0067667F" w:rsidRDefault="006F6683">
      <w:pPr>
        <w:pStyle w:val="TipwithoutheadingPACKT"/>
      </w:pPr>
      <w:del w:id="3176" w:author="Rachel McCollin" w:date="2012-11-22T14:24:00Z">
        <w:r w:rsidDel="000157B5">
          <w:delText>I've found Dave's</w:delText>
        </w:r>
      </w:del>
      <w:ins w:id="3177" w:author="Rachel McCollin" w:date="2012-11-22T14:24:00Z">
        <w:r w:rsidR="000157B5">
          <w:t>This</w:t>
        </w:r>
      </w:ins>
      <w:r>
        <w:t xml:space="preserve"> article on the Egressive</w:t>
      </w:r>
      <w:del w:id="3178" w:author="Rachel McCollin" w:date="2012-11-22T14:24:00Z">
        <w:r w:rsidDel="000157B5">
          <w:delText>'s</w:delText>
        </w:r>
      </w:del>
      <w:r>
        <w:t xml:space="preserve"> site </w:t>
      </w:r>
      <w:del w:id="3179" w:author="Rachel McCollin" w:date="2012-11-22T14:24:00Z">
        <w:r w:rsidDel="000157B5">
          <w:delText xml:space="preserve">as </w:delText>
        </w:r>
      </w:del>
      <w:ins w:id="3180" w:author="Rachel McCollin" w:date="2012-11-22T14:24:00Z">
        <w:r w:rsidR="000157B5">
          <w:t xml:space="preserve">is </w:t>
        </w:r>
      </w:ins>
      <w:r>
        <w:t xml:space="preserve">a </w:t>
      </w:r>
      <w:del w:id="3181" w:author="Rachel McCollin" w:date="2012-11-22T14:24:00Z">
        <w:r w:rsidDel="000157B5">
          <w:delText xml:space="preserve">wonderful </w:delText>
        </w:r>
      </w:del>
      <w:ins w:id="3182" w:author="Rachel McCollin" w:date="2012-11-22T14:24:00Z">
        <w:r w:rsidR="000157B5">
          <w:t xml:space="preserve">great </w:t>
        </w:r>
      </w:ins>
      <w:r>
        <w:t>reference for putting a multi resolution, transparent favicon together</w:t>
      </w:r>
      <w:del w:id="3183" w:author="Rachel McCollin" w:date="2012-11-22T14:24:00Z">
        <w:r w:rsidDel="000157B5">
          <w:delText xml:space="preserve"> using GIMP</w:delText>
        </w:r>
      </w:del>
      <w:r>
        <w:t xml:space="preserve">: </w:t>
      </w:r>
      <w:r>
        <w:rPr>
          <w:rStyle w:val="URLPACKT"/>
        </w:rPr>
        <w:t>http://egressive.com/creating-a-multi-resolution-favicon-microsoft- windows-icon-file-including-transparency-with-the-gimp</w:t>
      </w:r>
    </w:p>
    <w:p w:rsidR="0067667F" w:rsidRDefault="00AA060C" w:rsidP="00EA4544">
      <w:pPr>
        <w:pStyle w:val="Heading2"/>
      </w:pPr>
      <w:commentRangeStart w:id="3184"/>
      <w:r w:rsidRPr="00AA060C">
        <w:rPr>
          <w:rPrChange w:id="3185" w:author="Unnati" w:date="2012-05-09T11:32:00Z">
            <w:rPr>
              <w:rStyle w:val="URLPACKT"/>
              <w:rFonts w:ascii="Calibri" w:eastAsia="Times New Roman" w:hAnsi="Calibri" w:cs="Times New Roman"/>
              <w:bCs w:val="0"/>
              <w:iCs w:val="0"/>
              <w:color w:val="auto"/>
              <w:sz w:val="20"/>
              <w:szCs w:val="24"/>
              <w:lang w:val="en-US"/>
            </w:rPr>
          </w:rPrChange>
        </w:rPr>
        <w:t>Touch icons</w:t>
      </w:r>
      <w:del w:id="3186" w:author="Unnati" w:date="2012-05-09T12:12:00Z">
        <w:r w:rsidR="006F6683" w:rsidDel="001716E0">
          <w:rPr>
            <w:rStyle w:val="URLPACKT"/>
          </w:rPr>
          <w:delText>:</w:delText>
        </w:r>
      </w:del>
      <w:commentRangeEnd w:id="3184"/>
      <w:r w:rsidR="001716E0">
        <w:rPr>
          <w:rStyle w:val="CommentReference"/>
          <w:rFonts w:ascii="Times New Roman" w:hAnsi="Times New Roman" w:cs="Tahoma"/>
          <w:bCs w:val="0"/>
          <w:iCs w:val="0"/>
          <w:color w:val="auto"/>
          <w:lang w:val="en-US"/>
        </w:rPr>
        <w:commentReference w:id="3184"/>
      </w:r>
    </w:p>
    <w:p w:rsidR="0067667F" w:rsidRDefault="006F6683">
      <w:pPr>
        <w:pStyle w:val="Standard"/>
      </w:pPr>
      <w:r>
        <w:t xml:space="preserve">Since we just took the time to add a great, multi-resolution favicon, we might as well go all out and add in a nice touch icon. Touch icons are used by iOS devices and Android devices newer than 2.1.+. While you can technically just create one higher, res image (the 114 x 114, for example) the other devices will size it down, but then why waste bandwidth time loading in a larger image if you don't have to? </w:t>
      </w:r>
      <w:del w:id="3187" w:author="Rachel McCollin" w:date="2012-11-22T14:25:00Z">
        <w:r w:rsidDel="00797A66">
          <w:delText>I simply</w:delText>
        </w:r>
      </w:del>
      <w:ins w:id="3188" w:author="Rachel McCollin" w:date="2012-11-22T14:25:00Z">
        <w:r w:rsidR="00797A66">
          <w:t>It’s better to</w:t>
        </w:r>
      </w:ins>
      <w:r>
        <w:t xml:space="preserve"> create the three required sizes.</w:t>
      </w:r>
    </w:p>
    <w:p w:rsidR="0067667F" w:rsidRPr="00797A66" w:rsidDel="00797A66" w:rsidRDefault="006F6683">
      <w:pPr>
        <w:pStyle w:val="Standard"/>
        <w:rPr>
          <w:del w:id="3189" w:author="Rachel McCollin" w:date="2012-11-22T14:25:00Z"/>
        </w:rPr>
      </w:pPr>
      <w:del w:id="3190" w:author="Rachel McCollin" w:date="2012-11-22T14:25:00Z">
        <w:r w:rsidRPr="00797A66" w:rsidDel="00797A66">
          <w:delText xml:space="preserve">I've gone ahead and opened up my </w:delText>
        </w:r>
        <w:r w:rsidRPr="00797A66" w:rsidDel="00797A66">
          <w:rPr>
            <w:rStyle w:val="CodeInTextPACKT"/>
          </w:rPr>
          <w:delText>opensourcetheme.svg</w:delText>
        </w:r>
        <w:r w:rsidRPr="00797A66" w:rsidDel="00797A66">
          <w:delText xml:space="preserve"> Inkscape file and copied the OpenSource “O” and created my sizes like so:</w:delText>
        </w:r>
      </w:del>
    </w:p>
    <w:p w:rsidR="0067667F" w:rsidRPr="00797A66" w:rsidDel="00797A66" w:rsidRDefault="00B30C77">
      <w:pPr>
        <w:pStyle w:val="Standard"/>
        <w:rPr>
          <w:del w:id="3191" w:author="Rachel McCollin" w:date="2012-11-22T14:25:00Z"/>
        </w:rPr>
      </w:pPr>
      <w:del w:id="3192" w:author="Rachel McCollin" w:date="2012-11-22T14:25:00Z">
        <w:r>
          <w:rPr>
            <w:noProof/>
            <w:rPrChange w:id="3193" w:author="Unknown">
              <w:rPr>
                <w:i/>
                <w:noProof/>
              </w:rPr>
            </w:rPrChange>
          </w:rPr>
          <w:drawing>
            <wp:anchor distT="0" distB="0" distL="114300" distR="114300" simplePos="0" relativeHeight="251665920" behindDoc="0" locked="0" layoutInCell="1" allowOverlap="1">
              <wp:simplePos x="0" y="0"/>
              <wp:positionH relativeFrom="column">
                <wp:align>center</wp:align>
              </wp:positionH>
              <wp:positionV relativeFrom="paragraph">
                <wp:align>top</wp:align>
              </wp:positionV>
              <wp:extent cx="5029200" cy="4006215"/>
              <wp:effectExtent l="19050" t="19050" r="19050" b="13335"/>
              <wp:wrapTopAndBottom/>
              <wp:docPr id="3" name="graphic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2"/>
                      <pic:cNvPicPr>
                        <a:picLocks noChangeAspect="1" noChangeArrowheads="1"/>
                      </pic:cNvPicPr>
                    </pic:nvPicPr>
                    <pic:blipFill>
                      <a:blip r:embed="rId25">
                        <a:extLst>
                          <a:ext uri="{28A0092B-C50C-407E-A947-70E740481C1C}">
                            <a14:useLocalDpi xmlns:mo="http://schemas.microsoft.com/office/mac/office/2008/main" xmlns:ve="http://schemas.openxmlformats.org/markup-compatibility/2006" xmlns:mv="urn:schemas-microsoft-com:mac:vml"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5029200" cy="4006215"/>
                      </a:xfrm>
                      <a:prstGeom prst="rect">
                        <a:avLst/>
                      </a:prstGeom>
                      <a:noFill/>
                      <a:ln w="731">
                        <a:solidFill>
                          <a:srgbClr val="000000"/>
                        </a:solidFill>
                        <a:miter lim="800000"/>
                        <a:headEnd/>
                        <a:tailEnd/>
                      </a:ln>
                    </pic:spPr>
                  </pic:pic>
                </a:graphicData>
              </a:graphic>
            </wp:anchor>
          </w:drawing>
        </w:r>
      </w:del>
    </w:p>
    <w:p w:rsidR="0067667F" w:rsidRPr="00797A66" w:rsidDel="00797A66" w:rsidRDefault="006F6683">
      <w:pPr>
        <w:pStyle w:val="LayoutInformationPACKT"/>
        <w:rPr>
          <w:del w:id="3194" w:author="Rachel McCollin" w:date="2012-11-22T14:25:00Z"/>
        </w:rPr>
      </w:pPr>
      <w:del w:id="3195" w:author="Rachel McCollin" w:date="2012-11-22T14:25:00Z">
        <w:r w:rsidRPr="00797A66" w:rsidDel="00797A66">
          <w:delText>img: 4224OS-02-18-touchicons.png</w:delText>
        </w:r>
      </w:del>
    </w:p>
    <w:p w:rsidR="00B30C77" w:rsidRDefault="00AA060C">
      <w:pPr>
        <w:pStyle w:val="TFAPackt"/>
        <w:pPrChange w:id="3196" w:author="Rachel McCollin" w:date="2012-11-22T14:25:00Z">
          <w:pPr>
            <w:pStyle w:val="TFAPackt"/>
            <w:outlineLvl w:val="9"/>
          </w:pPr>
        </w:pPrChange>
      </w:pPr>
      <w:r w:rsidRPr="00AA060C">
        <w:rPr>
          <w:rStyle w:val="URLPACKT"/>
          <w:i w:val="0"/>
          <w:rPrChange w:id="3197" w:author="Rachel McCollin" w:date="2012-11-22T14:26:00Z">
            <w:rPr>
              <w:rStyle w:val="URLPACKT"/>
            </w:rPr>
          </w:rPrChange>
        </w:rPr>
        <w:t>Time for action</w:t>
      </w:r>
      <w:ins w:id="3198" w:author="Rachel McCollin" w:date="2012-11-22T14:25:00Z">
        <w:r w:rsidRPr="00AA060C">
          <w:rPr>
            <w:rStyle w:val="URLPACKT"/>
            <w:i w:val="0"/>
            <w:rPrChange w:id="3199" w:author="Rachel McCollin" w:date="2012-11-22T14:26:00Z">
              <w:rPr>
                <w:rStyle w:val="URLPACKT"/>
              </w:rPr>
            </w:rPrChange>
          </w:rPr>
          <w:t>: Adding a Touch icon</w:t>
        </w:r>
      </w:ins>
    </w:p>
    <w:p w:rsidR="00797A66" w:rsidRDefault="00797A66">
      <w:pPr>
        <w:pStyle w:val="Standard"/>
        <w:numPr>
          <w:ins w:id="3200" w:author="Rachel McCollin" w:date="2012-11-22T14:26:00Z"/>
        </w:numPr>
        <w:rPr>
          <w:ins w:id="3201" w:author="Rachel McCollin" w:date="2012-11-22T14:26:00Z"/>
        </w:rPr>
      </w:pPr>
      <w:ins w:id="3202" w:author="Rachel McCollin" w:date="2012-11-22T14:26:00Z">
        <w:r>
          <w:t xml:space="preserve">Once you have a Touch icon (which you should have saved as a </w:t>
        </w:r>
        <w:r w:rsidRPr="00724E85">
          <w:rPr>
            <w:rStyle w:val="CodeInTextPACKT"/>
            <w:rPrChange w:id="3203" w:author="Rachel McCollin" w:date="2012-11-22T15:01:00Z">
              <w:rPr/>
            </w:rPrChange>
          </w:rPr>
          <w:t>png</w:t>
        </w:r>
        <w:r>
          <w:t xml:space="preserve"> or a set of them), you’ll need to add them to your theme.</w:t>
        </w:r>
      </w:ins>
    </w:p>
    <w:p w:rsidR="00797A66" w:rsidRDefault="00797A66" w:rsidP="00797A66">
      <w:pPr>
        <w:pStyle w:val="NumberedBulletPACKT"/>
        <w:numPr>
          <w:ins w:id="3204" w:author="Rachel McCollin" w:date="2012-11-22T14:28:00Z"/>
        </w:numPr>
        <w:rPr>
          <w:ins w:id="3205" w:author="Rachel McCollin" w:date="2012-11-22T14:28:00Z"/>
        </w:rPr>
      </w:pPr>
      <w:ins w:id="3206" w:author="Rachel McCollin" w:date="2012-11-22T14:28:00Z">
        <w:r>
          <w:t xml:space="preserve">Upload your Touch icon to the same folder as your </w:t>
        </w:r>
        <w:r w:rsidRPr="00724E85">
          <w:rPr>
            <w:rStyle w:val="CodeInTextPACKT"/>
            <w:rPrChange w:id="3207" w:author="Rachel McCollin" w:date="2012-11-22T15:01:00Z">
              <w:rPr/>
            </w:rPrChange>
          </w:rPr>
          <w:t>index.html</w:t>
        </w:r>
        <w:r>
          <w:t xml:space="preserve"> file.</w:t>
        </w:r>
      </w:ins>
    </w:p>
    <w:p w:rsidR="00B30C77" w:rsidRDefault="00797A66">
      <w:pPr>
        <w:pStyle w:val="NumberedBulletPACKT"/>
        <w:numPr>
          <w:ins w:id="3208" w:author="Rachel McCollin" w:date="2012-11-22T14:27:00Z"/>
        </w:numPr>
        <w:pPrChange w:id="3209" w:author="Rachel McCollin" w:date="2012-11-22T14:27:00Z">
          <w:pPr>
            <w:pStyle w:val="Standard"/>
          </w:pPr>
        </w:pPrChange>
      </w:pPr>
      <w:ins w:id="3210" w:author="Rachel McCollin" w:date="2012-11-22T14:27:00Z">
        <w:r>
          <w:t xml:space="preserve">In </w:t>
        </w:r>
        <w:r w:rsidRPr="00724E85">
          <w:rPr>
            <w:rStyle w:val="CodeInTextPACKT"/>
            <w:rPrChange w:id="3211" w:author="Rachel McCollin" w:date="2012-11-22T15:01:00Z">
              <w:rPr/>
            </w:rPrChange>
          </w:rPr>
          <w:t>index.html</w:t>
        </w:r>
        <w:r>
          <w:t>, a</w:t>
        </w:r>
      </w:ins>
      <w:del w:id="3212" w:author="Rachel McCollin" w:date="2012-11-22T14:27:00Z">
        <w:r w:rsidR="006F6683" w:rsidDel="00797A66">
          <w:delText>A</w:delText>
        </w:r>
      </w:del>
      <w:r w:rsidR="006F6683">
        <w:t xml:space="preserve">dd the following code </w:t>
      </w:r>
      <w:del w:id="3213" w:author="Rachel McCollin" w:date="2012-11-22T14:27:00Z">
        <w:r w:rsidR="006F6683" w:rsidDel="00797A66">
          <w:delText xml:space="preserve">to your </w:delText>
        </w:r>
        <w:r w:rsidR="006F6683" w:rsidDel="00797A66">
          <w:rPr>
            <w:rStyle w:val="CodeInTextPACKT"/>
          </w:rPr>
          <w:delText>index.html</w:delText>
        </w:r>
        <w:r w:rsidR="006F6683" w:rsidDel="00797A66">
          <w:delText xml:space="preserve"> file's head</w:delText>
        </w:r>
      </w:del>
      <w:ins w:id="3214" w:author="Rachel McCollin" w:date="2012-11-22T14:27:00Z">
        <w:r>
          <w:t xml:space="preserve">inside the </w:t>
        </w:r>
        <w:r w:rsidRPr="00724E85">
          <w:rPr>
            <w:rStyle w:val="CodeInTextPACKT"/>
            <w:rPrChange w:id="3215" w:author="Rachel McCollin" w:date="2012-11-22T15:01:00Z">
              <w:rPr/>
            </w:rPrChange>
          </w:rPr>
          <w:t>&lt;head&gt;</w:t>
        </w:r>
        <w:r>
          <w:t xml:space="preserve"> section</w:t>
        </w:r>
      </w:ins>
      <w:r w:rsidR="006F6683">
        <w:t>:</w:t>
      </w:r>
    </w:p>
    <w:p w:rsidR="0067667F" w:rsidDel="00797A66" w:rsidRDefault="006F6683">
      <w:pPr>
        <w:pStyle w:val="CodePACKT"/>
        <w:rPr>
          <w:del w:id="3216" w:author="Rachel McCollin" w:date="2012-11-22T14:27:00Z"/>
        </w:rPr>
      </w:pPr>
      <w:del w:id="3217" w:author="Rachel McCollin" w:date="2012-11-22T14:27:00Z">
        <w:r w:rsidDel="00797A66">
          <w:delText>...</w:delText>
        </w:r>
      </w:del>
    </w:p>
    <w:p w:rsidR="0067667F" w:rsidRDefault="006F6683">
      <w:pPr>
        <w:pStyle w:val="CodePACKT"/>
      </w:pPr>
      <w:r>
        <w:t>&lt;link rel="apple-touch-icon" sizes="57x57" href="/apple-touch-icon-57x57.png"/&gt;</w:t>
      </w:r>
    </w:p>
    <w:p w:rsidR="0067667F" w:rsidRDefault="006F6683">
      <w:pPr>
        <w:pStyle w:val="CodePACKT"/>
      </w:pPr>
      <w:r>
        <w:t>&lt;link rel="apple-touch-icon" sizes="72x72" href="/apple-touch-icon-72x72.png"/&gt;</w:t>
      </w:r>
    </w:p>
    <w:p w:rsidR="0067667F" w:rsidDel="00797A66" w:rsidRDefault="006F6683">
      <w:pPr>
        <w:pStyle w:val="CodePACKT"/>
        <w:rPr>
          <w:del w:id="3218" w:author="Rachel McCollin" w:date="2012-11-22T14:27:00Z"/>
        </w:rPr>
      </w:pPr>
      <w:r>
        <w:t>&lt;link rel="apple-touch-icon" sizes="114x114" href="/apple-touch-icon-114x114.png"/&gt;</w:t>
      </w:r>
    </w:p>
    <w:p w:rsidR="00B30C77" w:rsidRDefault="006F6683">
      <w:pPr>
        <w:pStyle w:val="CodePACKT"/>
        <w:rPr>
          <w:ins w:id="3219" w:author="Rachel McCollin" w:date="2012-11-22T14:27:00Z"/>
        </w:rPr>
        <w:pPrChange w:id="3220" w:author="Rachel McCollin" w:date="2012-11-22T14:27:00Z">
          <w:pPr>
            <w:pStyle w:val="CodeEndPACKT"/>
          </w:pPr>
        </w:pPrChange>
      </w:pPr>
      <w:del w:id="3221" w:author="Rachel McCollin" w:date="2012-11-22T14:27:00Z">
        <w:r w:rsidDel="00797A66">
          <w:delText>.</w:delText>
        </w:r>
      </w:del>
    </w:p>
    <w:p w:rsidR="00B30C77" w:rsidRDefault="00797A66">
      <w:pPr>
        <w:pStyle w:val="NumberedBulletPACKT"/>
        <w:numPr>
          <w:ins w:id="3222" w:author="Rachel McCollin" w:date="2012-11-22T14:27:00Z"/>
        </w:numPr>
        <w:pPrChange w:id="3223" w:author="Rachel McCollin" w:date="2012-11-22T14:27:00Z">
          <w:pPr>
            <w:pStyle w:val="CodeEndPACKT"/>
          </w:pPr>
        </w:pPrChange>
      </w:pPr>
      <w:ins w:id="3224" w:author="Rachel McCollin" w:date="2012-11-22T14:27:00Z">
        <w:r>
          <w:t xml:space="preserve">Save your </w:t>
        </w:r>
        <w:r w:rsidRPr="00724E85">
          <w:rPr>
            <w:rStyle w:val="CodeInTextPACKT"/>
            <w:rPrChange w:id="3225" w:author="Rachel McCollin" w:date="2012-11-22T15:01:00Z">
              <w:rPr/>
            </w:rPrChange>
          </w:rPr>
          <w:t>index.html</w:t>
        </w:r>
        <w:r>
          <w:t xml:space="preserve"> file.</w:t>
        </w:r>
      </w:ins>
      <w:del w:id="3226" w:author="Rachel McCollin" w:date="2012-11-22T14:27:00Z">
        <w:r w:rsidR="006F6683" w:rsidDel="00797A66">
          <w:delText>..</w:delText>
        </w:r>
      </w:del>
    </w:p>
    <w:p w:rsidR="0067667F" w:rsidRDefault="006F6683">
      <w:pPr>
        <w:pStyle w:val="WJHPackt"/>
        <w:outlineLvl w:val="9"/>
      </w:pPr>
      <w:r>
        <w:t>What just happened</w:t>
      </w:r>
      <w:ins w:id="3227" w:author="Rachel McCollin" w:date="2012-11-22T14:27:00Z">
        <w:r w:rsidR="00797A66">
          <w:t>?</w:t>
        </w:r>
      </w:ins>
    </w:p>
    <w:p w:rsidR="00797A66" w:rsidRDefault="00797A66">
      <w:pPr>
        <w:pStyle w:val="Standard"/>
        <w:numPr>
          <w:ins w:id="3228" w:author="Rachel McCollin" w:date="2012-11-22T14:27:00Z"/>
        </w:numPr>
        <w:rPr>
          <w:ins w:id="3229" w:author="Rachel McCollin" w:date="2012-11-22T14:27:00Z"/>
        </w:rPr>
      </w:pPr>
      <w:ins w:id="3230" w:author="Rachel McCollin" w:date="2012-11-22T14:27:00Z">
        <w:r>
          <w:t xml:space="preserve">We added a few lines of code to </w:t>
        </w:r>
      </w:ins>
      <w:ins w:id="3231" w:author="Rachel McCollin" w:date="2012-11-22T14:40:00Z">
        <w:r w:rsidR="00754ECC">
          <w:t>fetch</w:t>
        </w:r>
      </w:ins>
      <w:ins w:id="3232" w:author="Rachel McCollin" w:date="2012-11-22T14:27:00Z">
        <w:r>
          <w:t xml:space="preserve"> our Touch icon to index.php.</w:t>
        </w:r>
      </w:ins>
      <w:ins w:id="3233" w:author="Rachel McCollin" w:date="2012-11-22T14:28:00Z">
        <w:r>
          <w:t xml:space="preserve"> You’ll notice that we included three file sizes:</w:t>
        </w:r>
      </w:ins>
    </w:p>
    <w:p w:rsidR="00B30C77" w:rsidRDefault="006F6683">
      <w:pPr>
        <w:pStyle w:val="BulletPACKT"/>
        <w:numPr>
          <w:ins w:id="3234" w:author="Rachel McCollin" w:date="2012-11-22T14:29:00Z"/>
        </w:numPr>
        <w:rPr>
          <w:ins w:id="3235" w:author="Rachel McCollin" w:date="2012-11-22T14:28:00Z"/>
        </w:rPr>
        <w:pPrChange w:id="3236" w:author="Rachel McCollin" w:date="2012-11-22T14:29:00Z">
          <w:pPr>
            <w:pStyle w:val="Standard"/>
          </w:pPr>
        </w:pPrChange>
      </w:pPr>
      <w:r>
        <w:t>The 57 x 57 pixel icon is what older iOS devices and Android devices will load in.</w:t>
      </w:r>
    </w:p>
    <w:p w:rsidR="00B30C77" w:rsidRDefault="006F6683">
      <w:pPr>
        <w:pStyle w:val="BulletPACKT"/>
        <w:numPr>
          <w:ins w:id="3237" w:author="Rachel McCollin" w:date="2012-11-22T14:29:00Z"/>
        </w:numPr>
        <w:rPr>
          <w:ins w:id="3238" w:author="Rachel McCollin" w:date="2012-11-22T14:28:00Z"/>
        </w:rPr>
        <w:pPrChange w:id="3239" w:author="Rachel McCollin" w:date="2012-11-22T14:29:00Z">
          <w:pPr>
            <w:pStyle w:val="Standard"/>
          </w:pPr>
        </w:pPrChange>
      </w:pPr>
      <w:del w:id="3240" w:author="Rachel McCollin" w:date="2012-11-22T14:28:00Z">
        <w:r w:rsidDel="00797A66">
          <w:delText xml:space="preserve"> </w:delText>
        </w:r>
      </w:del>
      <w:r>
        <w:t>The 114 x 114 pixel icon is for the high-res Retina displays</w:t>
      </w:r>
      <w:ins w:id="3241" w:author="Rachel McCollin" w:date="2012-11-22T14:28:00Z">
        <w:r w:rsidR="00797A66">
          <w:t>.</w:t>
        </w:r>
      </w:ins>
    </w:p>
    <w:p w:rsidR="00B30C77" w:rsidRDefault="00797A66">
      <w:pPr>
        <w:pStyle w:val="BulletPACKT"/>
        <w:numPr>
          <w:ins w:id="3242" w:author="Rachel McCollin" w:date="2012-11-22T14:29:00Z"/>
        </w:numPr>
        <w:rPr>
          <w:ins w:id="3243" w:author="Rachel McCollin" w:date="2012-11-22T14:29:00Z"/>
        </w:rPr>
        <w:pPrChange w:id="3244" w:author="Rachel McCollin" w:date="2012-11-22T14:29:00Z">
          <w:pPr>
            <w:pStyle w:val="Standard"/>
          </w:pPr>
        </w:pPrChange>
      </w:pPr>
      <w:ins w:id="3245" w:author="Rachel McCollin" w:date="2012-11-22T14:29:00Z">
        <w:r>
          <w:t xml:space="preserve">The </w:t>
        </w:r>
      </w:ins>
      <w:del w:id="3246" w:author="Rachel McCollin" w:date="2012-11-22T14:28:00Z">
        <w:r w:rsidR="006F6683" w:rsidDel="00797A66">
          <w:delText xml:space="preserve"> and the </w:delText>
        </w:r>
      </w:del>
      <w:r w:rsidR="006F6683">
        <w:t xml:space="preserve">72 x 72 pixel icon is for iPads. </w:t>
      </w:r>
    </w:p>
    <w:p w:rsidR="0067667F" w:rsidRDefault="006F6683">
      <w:pPr>
        <w:pStyle w:val="Standard"/>
        <w:numPr>
          <w:ins w:id="3247" w:author="Rachel McCollin" w:date="2012-11-22T14:29:00Z"/>
        </w:numPr>
      </w:pPr>
      <w:r>
        <w:t>The icons become available when you save pages as web-clips to the home screen like so:</w:t>
      </w:r>
    </w:p>
    <w:p w:rsidR="00B30C77" w:rsidRDefault="00EA4544">
      <w:pPr>
        <w:pStyle w:val="FigurePACKT"/>
        <w:pPrChange w:id="3248" w:author="Rachel McCollin" w:date="2012-11-22T14:29:00Z">
          <w:pPr>
            <w:pStyle w:val="Standard"/>
          </w:pPr>
        </w:pPrChange>
      </w:pPr>
      <w:r>
        <w:rPr>
          <w:noProof/>
          <w:lang w:val="en-US"/>
        </w:rPr>
        <w:drawing>
          <wp:inline distT="0" distB="0" distL="0" distR="0">
            <wp:extent cx="5029200" cy="3326765"/>
            <wp:effectExtent l="2540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s1"/>
                    <pic:cNvPicPr>
                      <a:picLocks noChangeAspect="1" noChangeArrowheads="1"/>
                    </pic:cNvPicPr>
                  </pic:nvPicPr>
                  <pic:blipFill>
                    <a:blip r:embed="rId26">
                      <a:extLst>
                        <a:ext uri="{28A0092B-C50C-407E-A947-70E740481C1C}">
                          <a14:useLocalDpi xmlns:mo="http://schemas.microsoft.com/office/mac/office/2008/main" xmlns:ve="http://schemas.openxmlformats.org/markup-compatibility/2006" xmlns:mv="urn:schemas-microsoft-com:mac:vml"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5029200" cy="3326765"/>
                    </a:xfrm>
                    <a:prstGeom prst="rect">
                      <a:avLst/>
                    </a:prstGeom>
                    <a:noFill/>
                    <a:ln>
                      <a:noFill/>
                    </a:ln>
                  </pic:spPr>
                </pic:pic>
              </a:graphicData>
            </a:graphic>
          </wp:inline>
        </w:drawing>
      </w:r>
    </w:p>
    <w:p w:rsidR="0067667F" w:rsidRDefault="006F6683">
      <w:pPr>
        <w:pStyle w:val="LayoutInformationPACKT"/>
      </w:pPr>
      <w:r>
        <w:t>img: 4224OS-02-19-touchicons-live.png</w:t>
      </w:r>
    </w:p>
    <w:p w:rsidR="0067667F" w:rsidRDefault="006F6683">
      <w:pPr>
        <w:pStyle w:val="QuizPackt"/>
        <w:outlineLvl w:val="9"/>
      </w:pPr>
      <w:r>
        <w:t>Pop</w:t>
      </w:r>
      <w:ins w:id="3249" w:author="Rachel McCollin" w:date="2012-11-22T14:29:00Z">
        <w:r w:rsidR="0040320F">
          <w:t xml:space="preserve"> </w:t>
        </w:r>
      </w:ins>
      <w:r>
        <w:t>Quiz: A few questions about Chapter 2</w:t>
      </w:r>
    </w:p>
    <w:p w:rsidR="0067667F" w:rsidRDefault="006F6683">
      <w:pPr>
        <w:pStyle w:val="NumberedBulletPACKT"/>
        <w:numPr>
          <w:ilvl w:val="0"/>
          <w:numId w:val="26"/>
        </w:numPr>
      </w:pPr>
      <w:r>
        <w:t>What three things should you take into consideration when planning your theme?</w:t>
      </w:r>
    </w:p>
    <w:p w:rsidR="0067667F" w:rsidRDefault="006F6683">
      <w:pPr>
        <w:pStyle w:val="NumberedBulletPACKT"/>
        <w:numPr>
          <w:ilvl w:val="0"/>
          <w:numId w:val="6"/>
        </w:numPr>
      </w:pPr>
      <w:r>
        <w:t>What are the main steps involved with rapid design comping?</w:t>
      </w:r>
    </w:p>
    <w:p w:rsidR="0067667F" w:rsidRDefault="006F6683">
      <w:pPr>
        <w:pStyle w:val="NumberedBulletPACKT"/>
        <w:numPr>
          <w:ilvl w:val="0"/>
          <w:numId w:val="6"/>
        </w:numPr>
      </w:pPr>
      <w:r>
        <w:t>What does sketching your theme design accomplish?</w:t>
      </w:r>
    </w:p>
    <w:p w:rsidR="0067667F" w:rsidRDefault="006F6683">
      <w:pPr>
        <w:pStyle w:val="NumberedBulletPACKT"/>
        <w:numPr>
          <w:ilvl w:val="0"/>
          <w:numId w:val="6"/>
        </w:numPr>
      </w:pPr>
      <w:r>
        <w:t>Why separate out text and layout into CSS first and from the graphics created in an image editor/drawing tool?</w:t>
      </w:r>
    </w:p>
    <w:p w:rsidR="0067667F" w:rsidRDefault="006F6683">
      <w:pPr>
        <w:pStyle w:val="NumberedBulletPACKT"/>
        <w:numPr>
          <w:ilvl w:val="0"/>
          <w:numId w:val="6"/>
        </w:numPr>
      </w:pPr>
      <w:r>
        <w:t>How much sample text should you start with?</w:t>
      </w:r>
    </w:p>
    <w:p w:rsidR="0067667F" w:rsidRDefault="006F6683">
      <w:pPr>
        <w:pStyle w:val="Textbody"/>
      </w:pPr>
      <w:r>
        <w:rPr>
          <w:rStyle w:val="BoldPACKT"/>
        </w:rPr>
        <w:t>Answers:</w:t>
      </w:r>
    </w:p>
    <w:p w:rsidR="0067667F" w:rsidRDefault="006F6683">
      <w:pPr>
        <w:pStyle w:val="NumberedBulletPACKT"/>
        <w:numPr>
          <w:ilvl w:val="0"/>
          <w:numId w:val="27"/>
        </w:numPr>
      </w:pPr>
      <w:r>
        <w:t>1)What type of site or blog your theme will be for. 2) How many layouts or “views” your theme will have and 3) what plugins or widgets will it support.</w:t>
      </w:r>
    </w:p>
    <w:p w:rsidR="0067667F" w:rsidRDefault="006F6683">
      <w:pPr>
        <w:pStyle w:val="NumberedBulletPACKT"/>
        <w:numPr>
          <w:ilvl w:val="0"/>
          <w:numId w:val="7"/>
        </w:numPr>
      </w:pPr>
      <w:r>
        <w:t>1)Sketch it. 2) Select Typography. 3) Set up Layout. 4) Apply Color. 5) Create Graphics.</w:t>
      </w:r>
    </w:p>
    <w:p w:rsidR="0067667F" w:rsidRDefault="006F6683">
      <w:pPr>
        <w:pStyle w:val="NumberedBulletPACKT"/>
        <w:numPr>
          <w:ilvl w:val="0"/>
          <w:numId w:val="7"/>
        </w:numPr>
      </w:pPr>
      <w:r>
        <w:t>It allows you to quickly see your design and start considering usability.</w:t>
      </w:r>
    </w:p>
    <w:p w:rsidR="0067667F" w:rsidRDefault="006F6683">
      <w:pPr>
        <w:pStyle w:val="NumberedBulletPACKT"/>
        <w:numPr>
          <w:ilvl w:val="0"/>
          <w:numId w:val="7"/>
        </w:numPr>
      </w:pPr>
      <w:r>
        <w:t>Because it's easier to manage web typography and layout with CSS, a standard made to handle those elements well and let graphic editing tools do what they do best: make great graphics.</w:t>
      </w:r>
    </w:p>
    <w:p w:rsidR="0067667F" w:rsidRDefault="006F6683">
      <w:pPr>
        <w:pStyle w:val="NumberedBulletPACKT"/>
        <w:numPr>
          <w:ilvl w:val="0"/>
          <w:numId w:val="7"/>
        </w:numPr>
      </w:pPr>
      <w:r>
        <w:t>Lots. The more, the better. Less text always looks better, it's hard to make more look good after the fact.</w:t>
      </w:r>
    </w:p>
    <w:p w:rsidR="00B30C77" w:rsidRDefault="006F6683">
      <w:pPr>
        <w:pStyle w:val="Heading1"/>
        <w:pPrChange w:id="3250" w:author="Rachel McCollin" w:date="2012-11-22T14:30:00Z">
          <w:pPr>
            <w:pStyle w:val="NumberedBulletPACKT"/>
            <w:numPr>
              <w:numId w:val="32"/>
            </w:numPr>
            <w:tabs>
              <w:tab w:val="num" w:pos="720"/>
            </w:tabs>
            <w:ind w:hanging="720"/>
          </w:pPr>
        </w:pPrChange>
      </w:pPr>
      <w:r>
        <w:t>Summary</w:t>
      </w:r>
    </w:p>
    <w:p w:rsidR="00B73A7D" w:rsidRDefault="006F6683">
      <w:pPr>
        <w:pStyle w:val="Standard"/>
        <w:rPr>
          <w:ins w:id="3251" w:author="Rachel McCollin" w:date="2012-11-22T14:30:00Z"/>
        </w:rPr>
      </w:pPr>
      <w:r>
        <w:t xml:space="preserve">You have now learned the key theme design considerations to make when planning a WordPress theme. We've walked through the basics of creating a </w:t>
      </w:r>
      <w:ins w:id="3252" w:author="Rachel McCollin" w:date="2012-11-22T14:40:00Z">
        <w:r w:rsidR="00754ECC">
          <w:t>functional</w:t>
        </w:r>
      </w:ins>
      <w:ins w:id="3253" w:author="Rachel McCollin" w:date="2012-11-22T14:30:00Z">
        <w:r w:rsidR="00B73A7D">
          <w:t xml:space="preserve"> mockup of our theme design in the browser, with the following features:</w:t>
        </w:r>
      </w:ins>
    </w:p>
    <w:p w:rsidR="00B30C77" w:rsidRDefault="006F6683">
      <w:pPr>
        <w:pStyle w:val="BulletPACKT"/>
        <w:numPr>
          <w:ins w:id="3254" w:author="Rachel McCollin" w:date="2012-11-22T14:32:00Z"/>
        </w:numPr>
        <w:rPr>
          <w:ins w:id="3255" w:author="Rachel McCollin" w:date="2012-11-22T14:31:00Z"/>
        </w:rPr>
        <w:pPrChange w:id="3256" w:author="Rachel McCollin" w:date="2012-11-22T14:32:00Z">
          <w:pPr>
            <w:pStyle w:val="Standard"/>
          </w:pPr>
        </w:pPrChange>
      </w:pPr>
      <w:del w:id="3257" w:author="Rachel McCollin" w:date="2012-11-22T14:31:00Z">
        <w:r w:rsidDel="00B73A7D">
          <w:delText>great, functional and responsive</w:delText>
        </w:r>
      </w:del>
      <w:ins w:id="3258" w:author="Rachel McCollin" w:date="2012-11-22T14:31:00Z">
        <w:r w:rsidR="00B73A7D">
          <w:t>Use of</w:t>
        </w:r>
      </w:ins>
      <w:ins w:id="3259" w:author="Rachel McCollin" w:date="2012-11-22T14:30:00Z">
        <w:r w:rsidR="00B73A7D">
          <w:t xml:space="preserve"> </w:t>
        </w:r>
      </w:ins>
      <w:del w:id="3260" w:author="Rachel McCollin" w:date="2012-11-22T14:30:00Z">
        <w:r w:rsidDel="00B73A7D">
          <w:delText xml:space="preserve">, mobile-ready </w:delText>
        </w:r>
      </w:del>
      <w:r>
        <w:t>HTML5</w:t>
      </w:r>
      <w:ins w:id="3261" w:author="Rachel McCollin" w:date="2012-11-22T14:31:00Z">
        <w:r w:rsidR="00B73A7D">
          <w:t xml:space="preserve"> </w:t>
        </w:r>
      </w:ins>
      <w:ins w:id="3262" w:author="Rachel McCollin" w:date="2012-11-22T14:40:00Z">
        <w:r w:rsidR="00754ECC">
          <w:t>semantic</w:t>
        </w:r>
      </w:ins>
      <w:ins w:id="3263" w:author="Rachel McCollin" w:date="2012-11-22T14:31:00Z">
        <w:r w:rsidR="00B73A7D">
          <w:t xml:space="preserve"> elements</w:t>
        </w:r>
      </w:ins>
    </w:p>
    <w:p w:rsidR="00B30C77" w:rsidRDefault="006F6683">
      <w:pPr>
        <w:pStyle w:val="BulletPACKT"/>
        <w:numPr>
          <w:ins w:id="3264" w:author="Rachel McCollin" w:date="2012-11-22T14:32:00Z"/>
        </w:numPr>
        <w:rPr>
          <w:ins w:id="3265" w:author="Rachel McCollin" w:date="2012-11-22T14:31:00Z"/>
        </w:rPr>
        <w:pPrChange w:id="3266" w:author="Rachel McCollin" w:date="2012-11-22T14:32:00Z">
          <w:pPr>
            <w:pStyle w:val="Standard"/>
          </w:pPr>
        </w:pPrChange>
      </w:pPr>
      <w:del w:id="3267" w:author="Rachel McCollin" w:date="2012-11-22T14:31:00Z">
        <w:r w:rsidDel="00B73A7D">
          <w:delText>/</w:delText>
        </w:r>
      </w:del>
      <w:r>
        <w:t xml:space="preserve">CSS3 </w:t>
      </w:r>
      <w:ins w:id="3268" w:author="Rachel McCollin" w:date="2012-11-22T14:31:00Z">
        <w:r w:rsidR="00B73A7D">
          <w:t>for gradients, shadows etc. to save on loading images</w:t>
        </w:r>
      </w:ins>
    </w:p>
    <w:p w:rsidR="00B30C77" w:rsidRDefault="006F6683">
      <w:pPr>
        <w:pStyle w:val="BulletPACKT"/>
        <w:numPr>
          <w:ins w:id="3269" w:author="Rachel McCollin" w:date="2012-11-22T14:32:00Z"/>
        </w:numPr>
        <w:rPr>
          <w:ins w:id="3270" w:author="Rachel McCollin" w:date="2012-11-22T14:31:00Z"/>
        </w:rPr>
        <w:pPrChange w:id="3271" w:author="Rachel McCollin" w:date="2012-11-22T14:32:00Z">
          <w:pPr>
            <w:pStyle w:val="Standard"/>
          </w:pPr>
        </w:pPrChange>
      </w:pPr>
      <w:del w:id="3272" w:author="Rachel McCollin" w:date="2012-11-22T14:31:00Z">
        <w:r w:rsidDel="00B73A7D">
          <w:delText>mockup, complete with typography</w:delText>
        </w:r>
      </w:del>
      <w:ins w:id="3273" w:author="Rachel McCollin" w:date="2012-11-22T14:31:00Z">
        <w:r w:rsidR="00B73A7D">
          <w:t>Font styling and sizing</w:t>
        </w:r>
      </w:ins>
    </w:p>
    <w:p w:rsidR="00B30C77" w:rsidRDefault="006F6683">
      <w:pPr>
        <w:pStyle w:val="BulletPACKT"/>
        <w:numPr>
          <w:ins w:id="3274" w:author="Rachel McCollin" w:date="2012-11-22T14:32:00Z"/>
        </w:numPr>
        <w:rPr>
          <w:ins w:id="3275" w:author="Rachel McCollin" w:date="2012-11-22T14:31:00Z"/>
        </w:rPr>
        <w:pPrChange w:id="3276" w:author="Rachel McCollin" w:date="2012-11-22T14:32:00Z">
          <w:pPr>
            <w:pStyle w:val="Standard"/>
          </w:pPr>
        </w:pPrChange>
      </w:pPr>
      <w:del w:id="3277" w:author="Rachel McCollin" w:date="2012-11-22T14:31:00Z">
        <w:r w:rsidDel="00B73A7D">
          <w:delText xml:space="preserve"> and color scheme considerations and great CSS3 and</w:delText>
        </w:r>
      </w:del>
      <w:ins w:id="3278" w:author="Rachel McCollin" w:date="2012-11-22T14:31:00Z">
        <w:r w:rsidR="00B73A7D">
          <w:t>A color scheme</w:t>
        </w:r>
      </w:ins>
    </w:p>
    <w:p w:rsidR="00B30C77" w:rsidRDefault="00B73A7D">
      <w:pPr>
        <w:pStyle w:val="BulletPACKT"/>
        <w:numPr>
          <w:ins w:id="3279" w:author="Rachel McCollin" w:date="2012-11-22T14:32:00Z"/>
        </w:numPr>
        <w:rPr>
          <w:ins w:id="3280" w:author="Rachel McCollin" w:date="2012-11-22T14:31:00Z"/>
        </w:rPr>
        <w:pPrChange w:id="3281" w:author="Rachel McCollin" w:date="2012-11-22T14:32:00Z">
          <w:pPr>
            <w:pStyle w:val="Standard"/>
          </w:pPr>
        </w:pPrChange>
      </w:pPr>
      <w:ins w:id="3282" w:author="Rachel McCollin" w:date="2012-11-22T14:31:00Z">
        <w:r>
          <w:t>Some</w:t>
        </w:r>
      </w:ins>
      <w:r w:rsidR="006F6683">
        <w:t xml:space="preserve"> graphic image treatments</w:t>
      </w:r>
      <w:ins w:id="3283" w:author="Rachel McCollin" w:date="2012-11-22T14:31:00Z">
        <w:r>
          <w:t xml:space="preserve"> using background images</w:t>
        </w:r>
      </w:ins>
    </w:p>
    <w:p w:rsidR="00B30C77" w:rsidRDefault="00B73A7D">
      <w:pPr>
        <w:pStyle w:val="BulletPACKT"/>
        <w:numPr>
          <w:ins w:id="3284" w:author="Rachel McCollin" w:date="2012-11-22T14:32:00Z"/>
        </w:numPr>
        <w:rPr>
          <w:ins w:id="3285" w:author="Rachel McCollin" w:date="2012-11-22T14:31:00Z"/>
        </w:rPr>
        <w:pPrChange w:id="3286" w:author="Rachel McCollin" w:date="2012-11-22T14:32:00Z">
          <w:pPr>
            <w:pStyle w:val="Standard"/>
          </w:pPr>
        </w:pPrChange>
      </w:pPr>
      <w:ins w:id="3287" w:author="Rachel McCollin" w:date="2012-11-22T14:31:00Z">
        <w:r>
          <w:t>A favicon and Touch icon.</w:t>
        </w:r>
      </w:ins>
    </w:p>
    <w:p w:rsidR="0067667F" w:rsidRDefault="006F6683">
      <w:pPr>
        <w:pStyle w:val="Standard"/>
        <w:numPr>
          <w:ins w:id="3288" w:author="Rachel McCollin" w:date="2012-11-22T14:32:00Z"/>
        </w:numPr>
      </w:pPr>
      <w:del w:id="3289" w:author="Rachel McCollin" w:date="2012-11-22T14:32:00Z">
        <w:r w:rsidDel="00B73A7D">
          <w:delText xml:space="preserve">. </w:delText>
        </w:r>
      </w:del>
      <w:r>
        <w:t>Now that we can see and even get a sense of the user experience of our mockup, let's dive right in to coding it up into a fully working WordPress theme!</w:t>
      </w:r>
    </w:p>
    <w:sectPr w:rsidR="0067667F" w:rsidSect="009C3AF7">
      <w:pgSz w:w="12240" w:h="15840"/>
      <w:pgMar w:top="2547" w:right="2160" w:bottom="2907" w:left="2160" w:header="2347" w:footer="2707" w:gutter="0"/>
    </w:sectPr>
  </w:body>
</w:document>
</file>

<file path=word/comments.xml><?xml version="1.0" encoding="utf-8"?>
<w:comment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0" w:author="Unnati" w:date="2012-11-21T14:30:00Z" w:initials="U">
    <w:p w:rsidR="006F0FCF" w:rsidRDefault="006F0FCF">
      <w:pPr>
        <w:pStyle w:val="CommentText"/>
      </w:pPr>
      <w:r>
        <w:rPr>
          <w:rStyle w:val="CommentReference"/>
        </w:rPr>
        <w:annotationRef/>
      </w:r>
      <w:r>
        <w:t>Instructions for the Graphics can be put in comments</w:t>
      </w:r>
    </w:p>
    <w:p w:rsidR="006F0FCF" w:rsidRDefault="006F0FCF">
      <w:pPr>
        <w:pStyle w:val="CommentText"/>
      </w:pPr>
      <w:r>
        <w:t xml:space="preserve">Please apply numbered bullet [PACKT] style for all the steps in the </w:t>
      </w:r>
      <w:r>
        <w:rPr>
          <w:b/>
        </w:rPr>
        <w:t xml:space="preserve">Time for action </w:t>
      </w:r>
      <w:r>
        <w:t>sections</w:t>
      </w:r>
    </w:p>
    <w:p w:rsidR="006F0FCF" w:rsidRPr="001716E0" w:rsidRDefault="006F0FCF">
      <w:pPr>
        <w:pStyle w:val="CommentText"/>
      </w:pPr>
      <w:r>
        <w:t>Most screenshots are placed before the content. Please place the image after the content</w:t>
      </w:r>
    </w:p>
  </w:comment>
  <w:comment w:id="1" w:author="Rachel McCollin" w:date="2012-11-22T14:46:00Z" w:initials="RM">
    <w:p w:rsidR="006F0FCF" w:rsidRDefault="006F0FCF">
      <w:pPr>
        <w:pStyle w:val="CommentText"/>
      </w:pPr>
      <w:r>
        <w:rPr>
          <w:rStyle w:val="CommentReference"/>
        </w:rPr>
        <w:annotationRef/>
      </w:r>
      <w:r>
        <w:t>I’ve made a few universal changes to this chapter:</w:t>
      </w:r>
    </w:p>
    <w:p w:rsidR="006F0FCF" w:rsidRDefault="006F0FCF" w:rsidP="00A473EB">
      <w:pPr>
        <w:pStyle w:val="CommentText"/>
        <w:numPr>
          <w:ilvl w:val="0"/>
          <w:numId w:val="33"/>
        </w:numPr>
      </w:pPr>
      <w:r>
        <w:t xml:space="preserve"> changed examples of ‘I’ to ‘we’ to reflect the beginners guide style and also the fact that the book is co-authored.</w:t>
      </w:r>
    </w:p>
    <w:p w:rsidR="006F0FCF" w:rsidRDefault="006F0FCF" w:rsidP="00A473EB">
      <w:pPr>
        <w:pStyle w:val="CommentText"/>
        <w:numPr>
          <w:ilvl w:val="0"/>
          <w:numId w:val="33"/>
        </w:numPr>
      </w:pPr>
      <w:r>
        <w:t xml:space="preserve"> Edited some of the content in line with the style for the series (e.g. removing first person anecdotes)</w:t>
      </w:r>
    </w:p>
    <w:p w:rsidR="006F0FCF" w:rsidRDefault="006F0FCF" w:rsidP="00A473EB">
      <w:pPr>
        <w:pStyle w:val="CommentText"/>
        <w:numPr>
          <w:ilvl w:val="0"/>
          <w:numId w:val="33"/>
        </w:numPr>
      </w:pPr>
      <w:r>
        <w:t xml:space="preserve"> edited some of the code examples and tips to reflect up to date practice</w:t>
      </w:r>
    </w:p>
    <w:p w:rsidR="006F0FCF" w:rsidRDefault="006F0FCF" w:rsidP="00A473EB">
      <w:pPr>
        <w:pStyle w:val="CommentText"/>
        <w:numPr>
          <w:ilvl w:val="0"/>
          <w:numId w:val="33"/>
        </w:numPr>
      </w:pPr>
      <w:r>
        <w:t xml:space="preserve"> applied the series style to the worked examples, adding numbered steps to each TFA and adding WJH sections where they weren’t in place</w:t>
      </w:r>
    </w:p>
  </w:comment>
  <w:comment w:id="6" w:author="Rachel McCollin" w:date="2012-11-21T14:30:00Z" w:initials="RM">
    <w:p w:rsidR="006F0FCF" w:rsidRDefault="006F0FCF">
      <w:pPr>
        <w:pStyle w:val="CommentText"/>
      </w:pPr>
      <w:r>
        <w:rPr>
          <w:rStyle w:val="CommentReference"/>
        </w:rPr>
        <w:annotationRef/>
      </w:r>
      <w:r>
        <w:t>I’ve changed the title of this chapter as I don’t think ‘WordPress theme design and approach’ covers what this chapter is actually about.</w:t>
      </w:r>
    </w:p>
  </w:comment>
  <w:comment w:id="13" w:author="Unnati" w:date="2012-11-21T14:30:00Z" w:initials="U">
    <w:p w:rsidR="006F0FCF" w:rsidRDefault="006F0FCF">
      <w:pPr>
        <w:pStyle w:val="CommentText"/>
      </w:pPr>
      <w:r>
        <w:rPr>
          <w:rStyle w:val="CommentReference"/>
        </w:rPr>
        <w:annotationRef/>
      </w:r>
      <w:r>
        <w:t xml:space="preserve">Replace with </w:t>
      </w:r>
      <w:r w:rsidRPr="00012F61">
        <w:rPr>
          <w:b/>
        </w:rPr>
        <w:t>strategies</w:t>
      </w:r>
    </w:p>
  </w:comment>
  <w:comment w:id="25" w:author="Unnati" w:date="2012-11-21T14:30:00Z" w:initials="U">
    <w:p w:rsidR="006F0FCF" w:rsidRDefault="006F0FCF">
      <w:pPr>
        <w:pStyle w:val="CommentText"/>
      </w:pPr>
      <w:r>
        <w:rPr>
          <w:rStyle w:val="CommentReference"/>
        </w:rPr>
        <w:annotationRef/>
      </w:r>
      <w:r>
        <w:t>This can be a paragraph with a couple of more lines on Design Comp</w:t>
      </w:r>
    </w:p>
  </w:comment>
  <w:comment w:id="44" w:author="Unnati" w:date="2012-11-21T14:30:00Z" w:initials="U">
    <w:p w:rsidR="006F0FCF" w:rsidRDefault="006F0FCF">
      <w:pPr>
        <w:pStyle w:val="CommentText"/>
      </w:pPr>
      <w:r>
        <w:rPr>
          <w:rStyle w:val="CommentReference"/>
        </w:rPr>
        <w:annotationRef/>
      </w:r>
      <w:r>
        <w:t>The content for this section can be presented as an example. We don't use first person account in chapter content.</w:t>
      </w:r>
    </w:p>
  </w:comment>
  <w:comment w:id="148" w:author="Unnati" w:date="2012-11-21T14:30:00Z" w:initials="U">
    <w:p w:rsidR="006F0FCF" w:rsidRPr="00892655" w:rsidRDefault="006F0FCF" w:rsidP="00E1691F">
      <w:pPr>
        <w:outlineLvl w:val="0"/>
        <w:rPr>
          <w:rFonts w:cs="Times New Roman"/>
        </w:rPr>
      </w:pPr>
      <w:r>
        <w:rPr>
          <w:rStyle w:val="CommentReference"/>
        </w:rPr>
        <w:annotationRef/>
      </w:r>
      <w:r w:rsidRPr="00892655">
        <w:rPr>
          <w:rFonts w:cs="Times New Roman"/>
        </w:rPr>
        <w:t>Apply Figure[Packt] style for all figures/images/screenshots.</w:t>
      </w:r>
    </w:p>
    <w:p w:rsidR="006F0FCF" w:rsidRDefault="006F0FCF">
      <w:pPr>
        <w:pStyle w:val="CommentText"/>
      </w:pPr>
    </w:p>
  </w:comment>
  <w:comment w:id="151" w:author="Unnati" w:date="2012-11-21T14:30:00Z" w:initials="U">
    <w:p w:rsidR="006F0FCF" w:rsidRPr="00892655" w:rsidRDefault="006F0FCF" w:rsidP="00096552">
      <w:pPr>
        <w:pStyle w:val="CommentText"/>
      </w:pPr>
      <w:r>
        <w:rPr>
          <w:rStyle w:val="CommentReference"/>
        </w:rPr>
        <w:annotationRef/>
      </w:r>
      <w:r w:rsidRPr="00892655">
        <w:t>The format for the layout info is</w:t>
      </w:r>
    </w:p>
    <w:p w:rsidR="006F0FCF" w:rsidRDefault="006F0FCF">
      <w:pPr>
        <w:pStyle w:val="CommentText"/>
      </w:pPr>
      <w:r w:rsidRPr="00892655">
        <w:t xml:space="preserve"> Insert Image ISBN_Chapter No._Image No.png</w:t>
      </w:r>
      <w:r>
        <w:t>. Make these changes to the rest of them in the chapter.</w:t>
      </w:r>
    </w:p>
  </w:comment>
  <w:comment w:id="199" w:author="Rachel McCollin" w:date="2012-11-22T14:46:00Z" w:initials="RM">
    <w:p w:rsidR="006F0FCF" w:rsidRDefault="006F0FCF">
      <w:pPr>
        <w:pStyle w:val="CommentText"/>
      </w:pPr>
      <w:r>
        <w:rPr>
          <w:rStyle w:val="CommentReference"/>
        </w:rPr>
        <w:annotationRef/>
      </w:r>
      <w:r>
        <w:t>Unfortunately I can’t get Word to restart the numbering in each TFA wihtout accepting the changes. I hope you can do that for me.</w:t>
      </w:r>
    </w:p>
  </w:comment>
  <w:comment w:id="248" w:author="Rachel McCollin" w:date="2012-11-21T14:30:00Z" w:initials="RM">
    <w:p w:rsidR="006F0FCF" w:rsidRDefault="006F0FCF">
      <w:pPr>
        <w:pStyle w:val="CommentText"/>
      </w:pPr>
      <w:r>
        <w:rPr>
          <w:rStyle w:val="CommentReference"/>
        </w:rPr>
        <w:annotationRef/>
      </w:r>
      <w:r>
        <w:t>Copied from Tessa’s note: NOTE TO GRAPHICS: THIS HAS TO BE A PHOTO OF MY SKETCH OF IMAGE!!!</w:t>
      </w:r>
    </w:p>
  </w:comment>
  <w:comment w:id="266" w:author="Unnati" w:date="2012-11-21T14:30:00Z" w:initials="U">
    <w:p w:rsidR="006F0FCF" w:rsidRDefault="006F0FCF">
      <w:pPr>
        <w:pStyle w:val="CommentText"/>
      </w:pPr>
      <w:r>
        <w:rPr>
          <w:rStyle w:val="CommentReference"/>
        </w:rPr>
        <w:annotationRef/>
      </w:r>
      <w:r>
        <w:t xml:space="preserve">Image missing. Please insert image </w:t>
      </w:r>
    </w:p>
  </w:comment>
  <w:comment w:id="267" w:author="Rachel McCollin" w:date="2012-11-22T14:35:00Z" w:initials="RM">
    <w:p w:rsidR="006F0FCF" w:rsidRDefault="006F0FCF" w:rsidP="0091768E">
      <w:pPr>
        <w:pStyle w:val="LayoutInformationPACKT"/>
      </w:pPr>
      <w:r>
        <w:rPr>
          <w:rStyle w:val="CommentReference"/>
        </w:rPr>
        <w:annotationRef/>
      </w:r>
      <w:r>
        <w:t>Copied note from Tessa: NOTE TO GRAPHICS – THIS VERSION SHOULD BE A CLEAN LINE DRAWING of the image of my sketch – (just place squiggles in where “text” should be</w:t>
      </w:r>
      <w:r>
        <w:rPr>
          <w:rStyle w:val="CommentReference"/>
          <w:rFonts w:ascii="Times New Roman" w:eastAsia="Arial" w:hAnsi="Times New Roman" w:cs="Tahoma"/>
          <w:b w:val="0"/>
          <w:vanish/>
          <w:color w:val="auto"/>
        </w:rPr>
        <w:annotationRef/>
      </w:r>
      <w:r>
        <w:t>)</w:t>
      </w:r>
    </w:p>
    <w:p w:rsidR="006F0FCF" w:rsidRDefault="006F0FCF">
      <w:pPr>
        <w:pStyle w:val="CommentText"/>
      </w:pPr>
    </w:p>
  </w:comment>
  <w:comment w:id="270" w:author="Rachel McCollin" w:date="2012-11-21T14:30:00Z" w:initials="RM">
    <w:p w:rsidR="006F0FCF" w:rsidRDefault="006F0FCF">
      <w:pPr>
        <w:pStyle w:val="CommentText"/>
      </w:pPr>
      <w:r>
        <w:rPr>
          <w:rStyle w:val="CommentReference"/>
        </w:rPr>
        <w:annotationRef/>
      </w:r>
      <w:r>
        <w:t>I don’t have a copy of this image – I hope you can get one from Tessa.</w:t>
      </w:r>
    </w:p>
  </w:comment>
  <w:comment w:id="327" w:author="Unnati" w:date="2012-11-21T14:30:00Z" w:initials="U">
    <w:p w:rsidR="006F0FCF" w:rsidRPr="00E1691F" w:rsidRDefault="006F0FCF">
      <w:pPr>
        <w:pStyle w:val="CommentText"/>
        <w:rPr>
          <w:b/>
        </w:rPr>
      </w:pPr>
      <w:r>
        <w:rPr>
          <w:rStyle w:val="CommentReference"/>
        </w:rPr>
        <w:annotationRef/>
      </w:r>
      <w:r>
        <w:t xml:space="preserve">replace with </w:t>
      </w:r>
      <w:r>
        <w:rPr>
          <w:b/>
        </w:rPr>
        <w:t>DOCTYPEs</w:t>
      </w:r>
    </w:p>
  </w:comment>
  <w:comment w:id="366" w:author="Unnati" w:date="2012-11-21T14:30:00Z" w:initials="U">
    <w:p w:rsidR="006F0FCF" w:rsidRDefault="006F0FCF">
      <w:pPr>
        <w:pStyle w:val="CommentText"/>
      </w:pPr>
      <w:r>
        <w:rPr>
          <w:rStyle w:val="CommentReference"/>
        </w:rPr>
        <w:annotationRef/>
      </w:r>
      <w:r>
        <w:t>Apply numbered bullet [PACKT] style</w:t>
      </w:r>
    </w:p>
  </w:comment>
  <w:comment w:id="393" w:author="Unnati" w:date="2012-11-21T14:30:00Z" w:initials="U">
    <w:p w:rsidR="006F0FCF" w:rsidRDefault="006F0FCF" w:rsidP="00E1691F">
      <w:pPr>
        <w:pStyle w:val="CommentText"/>
      </w:pPr>
      <w:r>
        <w:rPr>
          <w:rStyle w:val="CommentReference"/>
        </w:rPr>
        <w:annotationRef/>
      </w:r>
      <w:r>
        <w:rPr>
          <w:rStyle w:val="CommentReference"/>
        </w:rPr>
        <w:annotationRef/>
      </w:r>
      <w:r>
        <w:t>Apply numbered bullet [PACKT] style</w:t>
      </w:r>
    </w:p>
    <w:p w:rsidR="006F0FCF" w:rsidRDefault="006F0FCF">
      <w:pPr>
        <w:pStyle w:val="CommentText"/>
      </w:pPr>
    </w:p>
  </w:comment>
  <w:comment w:id="449" w:author="Unnati" w:date="2012-11-21T14:30:00Z" w:initials="U">
    <w:p w:rsidR="006F0FCF" w:rsidRDefault="006F0FCF">
      <w:pPr>
        <w:pStyle w:val="CommentText"/>
      </w:pPr>
      <w:r>
        <w:rPr>
          <w:rStyle w:val="CommentReference"/>
        </w:rPr>
        <w:annotationRef/>
      </w:r>
      <w:r w:rsidRPr="00892655">
        <w:rPr>
          <w:rFonts w:cs="Times New Roman"/>
        </w:rPr>
        <w:t>New terms and important words are formatted as Keyword [Packt]</w:t>
      </w:r>
    </w:p>
  </w:comment>
  <w:comment w:id="460" w:author="Unnati" w:date="2012-11-21T14:30:00Z" w:initials="U">
    <w:p w:rsidR="006F0FCF" w:rsidRDefault="006F0FCF">
      <w:pPr>
        <w:pStyle w:val="CommentText"/>
      </w:pPr>
      <w:r>
        <w:rPr>
          <w:rStyle w:val="CommentReference"/>
        </w:rPr>
        <w:annotationRef/>
      </w:r>
      <w:r>
        <w:t>delete</w:t>
      </w:r>
    </w:p>
  </w:comment>
  <w:comment w:id="561" w:author="Unnati" w:date="2012-11-21T14:30:00Z" w:initials="U">
    <w:p w:rsidR="006F0FCF" w:rsidRPr="00864D70" w:rsidRDefault="006F0FCF">
      <w:pPr>
        <w:pStyle w:val="CommentText"/>
        <w:rPr>
          <w:b/>
        </w:rPr>
      </w:pPr>
      <w:r>
        <w:rPr>
          <w:rStyle w:val="CommentReference"/>
        </w:rPr>
        <w:annotationRef/>
      </w:r>
      <w:r>
        <w:t xml:space="preserve">Replace with </w:t>
      </w:r>
      <w:r w:rsidRPr="00864D70">
        <w:rPr>
          <w:b/>
        </w:rPr>
        <w:t>layout-core.css</w:t>
      </w:r>
    </w:p>
  </w:comment>
  <w:comment w:id="568" w:author="Unnati" w:date="2012-11-21T14:30:00Z" w:initials="U">
    <w:p w:rsidR="006F0FCF" w:rsidRDefault="006F0FCF">
      <w:pPr>
        <w:pStyle w:val="CommentText"/>
      </w:pPr>
      <w:r>
        <w:rPr>
          <w:rStyle w:val="CommentReference"/>
        </w:rPr>
        <w:annotationRef/>
      </w:r>
      <w:r>
        <w:t>delete</w:t>
      </w:r>
    </w:p>
  </w:comment>
  <w:comment w:id="711" w:author="Unnati" w:date="2012-11-21T14:30:00Z" w:initials="U">
    <w:p w:rsidR="006F0FCF" w:rsidRDefault="006F0FCF">
      <w:pPr>
        <w:pStyle w:val="CommentText"/>
      </w:pPr>
      <w:r>
        <w:rPr>
          <w:rStyle w:val="CommentReference"/>
        </w:rPr>
        <w:annotationRef/>
      </w:r>
      <w:r>
        <w:t xml:space="preserve">replace with </w:t>
      </w:r>
      <w:r w:rsidRPr="00FD69BD">
        <w:rPr>
          <w:b/>
        </w:rPr>
        <w:t>Google</w:t>
      </w:r>
    </w:p>
  </w:comment>
  <w:comment w:id="848" w:author="Unnati" w:date="2012-11-21T14:30:00Z" w:initials="U">
    <w:p w:rsidR="006F0FCF" w:rsidRDefault="006F0FCF">
      <w:pPr>
        <w:pStyle w:val="CommentText"/>
      </w:pPr>
      <w:r>
        <w:rPr>
          <w:rStyle w:val="CommentReference"/>
        </w:rPr>
        <w:annotationRef/>
      </w:r>
      <w:r>
        <w:t>Provide a lead-in statement for the screenshot</w:t>
      </w:r>
    </w:p>
  </w:comment>
  <w:comment w:id="908" w:author="Unnati" w:date="2012-11-21T14:30:00Z" w:initials="U">
    <w:p w:rsidR="006F0FCF" w:rsidRPr="00FD69BD" w:rsidRDefault="006F0FCF">
      <w:pPr>
        <w:pStyle w:val="CommentText"/>
        <w:rPr>
          <w:b/>
        </w:rPr>
      </w:pPr>
      <w:r>
        <w:rPr>
          <w:rStyle w:val="CommentReference"/>
        </w:rPr>
        <w:annotationRef/>
      </w:r>
      <w:r>
        <w:t xml:space="preserve">Replace with </w:t>
      </w:r>
      <w:r>
        <w:rPr>
          <w:b/>
        </w:rPr>
        <w:t>TYPOGRAPHY</w:t>
      </w:r>
    </w:p>
  </w:comment>
  <w:comment w:id="986" w:author="Unnati" w:date="2012-11-21T14:30:00Z" w:initials="U">
    <w:p w:rsidR="006F0FCF" w:rsidRDefault="006F0FCF">
      <w:pPr>
        <w:pStyle w:val="CommentText"/>
      </w:pPr>
      <w:r>
        <w:rPr>
          <w:rStyle w:val="CommentReference"/>
        </w:rPr>
        <w:annotationRef/>
      </w:r>
      <w:r>
        <w:t>This can be a sub-section</w:t>
      </w:r>
    </w:p>
  </w:comment>
  <w:comment w:id="995" w:author="Unnati" w:date="2012-11-21T14:30:00Z" w:initials="U">
    <w:p w:rsidR="006F0FCF" w:rsidRDefault="006F0FCF">
      <w:pPr>
        <w:pStyle w:val="CommentText"/>
      </w:pPr>
      <w:r>
        <w:rPr>
          <w:rStyle w:val="CommentReference"/>
        </w:rPr>
        <w:annotationRef/>
      </w:r>
      <w:r>
        <w:t>This can be a sub-section</w:t>
      </w:r>
    </w:p>
  </w:comment>
  <w:comment w:id="1037" w:author="Unnati" w:date="2012-11-22T10:32:00Z" w:initials="U">
    <w:p w:rsidR="006F0FCF" w:rsidRPr="00FD69BD" w:rsidRDefault="006F0FCF" w:rsidP="006F7A93">
      <w:pPr>
        <w:pStyle w:val="CommentText"/>
        <w:rPr>
          <w:b/>
        </w:rPr>
      </w:pPr>
      <w:r>
        <w:rPr>
          <w:rStyle w:val="CommentReference"/>
        </w:rPr>
        <w:annotationRef/>
      </w:r>
      <w:r>
        <w:t xml:space="preserve">Replace with </w:t>
      </w:r>
      <w:r>
        <w:rPr>
          <w:b/>
        </w:rPr>
        <w:t>TYPOGRAPHY</w:t>
      </w:r>
    </w:p>
  </w:comment>
  <w:comment w:id="1367" w:author="Unnati" w:date="2012-11-21T14:30:00Z" w:initials="U">
    <w:p w:rsidR="006F0FCF" w:rsidRDefault="006F0FCF">
      <w:pPr>
        <w:pStyle w:val="CommentText"/>
      </w:pPr>
      <w:r>
        <w:rPr>
          <w:rStyle w:val="CommentReference"/>
        </w:rPr>
        <w:annotationRef/>
      </w:r>
      <w:r>
        <w:t>delete</w:t>
      </w:r>
    </w:p>
  </w:comment>
  <w:comment w:id="1934" w:author="Unnati" w:date="2012-11-21T14:30:00Z" w:initials="U">
    <w:p w:rsidR="006F0FCF" w:rsidRDefault="006F0FCF">
      <w:pPr>
        <w:pStyle w:val="CommentText"/>
      </w:pPr>
      <w:r>
        <w:rPr>
          <w:rStyle w:val="CommentReference"/>
        </w:rPr>
        <w:annotationRef/>
      </w:r>
      <w:r w:rsidRPr="00892655">
        <w:rPr>
          <w:rFonts w:cs="Times New Roman"/>
        </w:rPr>
        <w:t>Every file name, module, class, or folder name, or any word from the code chunk should be formatted as Code In text [Packt]</w:t>
      </w:r>
    </w:p>
  </w:comment>
  <w:comment w:id="2127" w:author="Unnati" w:date="2012-11-21T14:30:00Z" w:initials="U">
    <w:p w:rsidR="006F0FCF" w:rsidRDefault="006F0FCF">
      <w:pPr>
        <w:pStyle w:val="CommentText"/>
      </w:pPr>
      <w:r>
        <w:rPr>
          <w:rStyle w:val="CommentReference"/>
        </w:rPr>
        <w:annotationRef/>
      </w:r>
      <w:r>
        <w:t>This image should be placed after the next line.</w:t>
      </w:r>
    </w:p>
  </w:comment>
  <w:comment w:id="2128" w:author="Rachel McCollin" w:date="2012-11-22T12:14:00Z" w:initials="RM">
    <w:p w:rsidR="006F0FCF" w:rsidRDefault="006F0FCF" w:rsidP="001A0370">
      <w:pPr>
        <w:pStyle w:val="LayoutInformationPACKT"/>
        <w:tabs>
          <w:tab w:val="left" w:pos="3477"/>
        </w:tabs>
      </w:pPr>
      <w:r>
        <w:rPr>
          <w:rStyle w:val="CommentReference"/>
        </w:rPr>
        <w:annotationRef/>
      </w:r>
      <w:r>
        <w:t>Note from Tessa copied form the layout note: graphics: this is a long image – especially if you make big enough to see detail of text – up to you how you lay it out. -tbs</w:t>
      </w:r>
    </w:p>
  </w:comment>
  <w:comment w:id="2131" w:author="Unnati" w:date="2012-11-21T14:30:00Z" w:initials="U">
    <w:p w:rsidR="006F0FCF" w:rsidRDefault="006F0FCF">
      <w:pPr>
        <w:pStyle w:val="CommentText"/>
      </w:pPr>
      <w:r>
        <w:rPr>
          <w:rStyle w:val="CommentReference"/>
        </w:rPr>
        <w:annotationRef/>
      </w:r>
      <w:r>
        <w:t>This need not be a tip box. Can be a part of the same section as paragraphs</w:t>
      </w:r>
    </w:p>
  </w:comment>
  <w:comment w:id="2471" w:author="Rachel McCollin" w:date="2012-11-22T12:39:00Z" w:initials="RM">
    <w:p w:rsidR="006F0FCF" w:rsidRDefault="006F0FCF">
      <w:pPr>
        <w:pStyle w:val="CommentText"/>
      </w:pPr>
      <w:r>
        <w:rPr>
          <w:rStyle w:val="CommentReference"/>
        </w:rPr>
        <w:annotationRef/>
      </w:r>
      <w:r>
        <w:t>I don’t think this section on using Inkscape is necessary for the chapter. It’s a very long chapter already and this doesn’t relate to learning how to build WordPress themes. I’ve taken the liberty of removing and replacing it with a note. Editor: please let me know if you think this is the wrong approach.</w:t>
      </w:r>
    </w:p>
  </w:comment>
  <w:comment w:id="2480" w:author="Unnati" w:date="2012-11-21T14:30:00Z" w:initials="U">
    <w:p w:rsidR="006F0FCF" w:rsidRPr="000112D8" w:rsidRDefault="006F0FCF">
      <w:pPr>
        <w:pStyle w:val="CommentText"/>
        <w:rPr>
          <w:b/>
        </w:rPr>
      </w:pPr>
      <w:r>
        <w:rPr>
          <w:rStyle w:val="CommentReference"/>
        </w:rPr>
        <w:annotationRef/>
      </w:r>
      <w:r>
        <w:t xml:space="preserve">replace with </w:t>
      </w:r>
      <w:r>
        <w:rPr>
          <w:b/>
        </w:rPr>
        <w:t>code bundle</w:t>
      </w:r>
    </w:p>
  </w:comment>
  <w:comment w:id="2483" w:author="Unnati" w:date="2012-11-21T14:30:00Z" w:initials="U">
    <w:p w:rsidR="006F0FCF" w:rsidRDefault="006F0FCF">
      <w:pPr>
        <w:pStyle w:val="CommentText"/>
      </w:pPr>
      <w:r>
        <w:rPr>
          <w:rStyle w:val="CommentReference"/>
        </w:rPr>
        <w:annotationRef/>
      </w:r>
      <w:r w:rsidRPr="00892655">
        <w:rPr>
          <w:rFonts w:cs="Times New Roman"/>
        </w:rPr>
        <w:t>Please format any URLs using the URL[Packt] style</w:t>
      </w:r>
    </w:p>
  </w:comment>
  <w:comment w:id="2488" w:author="Unnati" w:date="2012-11-21T14:30:00Z" w:initials="U">
    <w:p w:rsidR="006F0FCF" w:rsidRPr="000112D8" w:rsidRDefault="006F0FCF">
      <w:pPr>
        <w:pStyle w:val="CommentText"/>
        <w:rPr>
          <w:b/>
        </w:rPr>
      </w:pPr>
      <w:r>
        <w:rPr>
          <w:rStyle w:val="CommentReference"/>
        </w:rPr>
        <w:annotationRef/>
      </w:r>
      <w:r>
        <w:t xml:space="preserve">replace with </w:t>
      </w:r>
      <w:r>
        <w:rPr>
          <w:b/>
        </w:rPr>
        <w:t>working</w:t>
      </w:r>
    </w:p>
  </w:comment>
  <w:comment w:id="2497" w:author="Unnati" w:date="2012-11-21T14:30:00Z" w:initials="U">
    <w:p w:rsidR="006F0FCF" w:rsidRPr="005C3337" w:rsidRDefault="006F0FCF">
      <w:pPr>
        <w:pStyle w:val="CommentText"/>
        <w:rPr>
          <w:b/>
        </w:rPr>
      </w:pPr>
      <w:r>
        <w:rPr>
          <w:rStyle w:val="CommentReference"/>
        </w:rPr>
        <w:annotationRef/>
      </w:r>
      <w:r>
        <w:t xml:space="preserve">repalce with </w:t>
      </w:r>
      <w:r>
        <w:rPr>
          <w:b/>
        </w:rPr>
        <w:t>be</w:t>
      </w:r>
    </w:p>
  </w:comment>
  <w:comment w:id="2537" w:author="Unnati" w:date="2012-11-21T14:30:00Z" w:initials="U">
    <w:p w:rsidR="006F0FCF" w:rsidRDefault="006F0FCF">
      <w:pPr>
        <w:pStyle w:val="CommentText"/>
      </w:pPr>
      <w:r>
        <w:rPr>
          <w:rStyle w:val="CommentReference"/>
        </w:rPr>
        <w:annotationRef/>
      </w:r>
      <w:r>
        <w:t>This content should be placed before the screenshot</w:t>
      </w:r>
    </w:p>
  </w:comment>
  <w:comment w:id="2546" w:author="Unnati" w:date="2012-11-21T14:30:00Z" w:initials="U">
    <w:p w:rsidR="006F0FCF" w:rsidRDefault="006F0FCF">
      <w:pPr>
        <w:pStyle w:val="CommentText"/>
      </w:pPr>
      <w:r>
        <w:rPr>
          <w:rStyle w:val="CommentReference"/>
        </w:rPr>
        <w:annotationRef/>
      </w:r>
      <w:r>
        <w:t>inappropriate reference</w:t>
      </w:r>
    </w:p>
  </w:comment>
  <w:comment w:id="2552" w:author="Unnati" w:date="2012-11-21T14:30:00Z" w:initials="U">
    <w:p w:rsidR="006F0FCF" w:rsidRDefault="006F0FCF">
      <w:pPr>
        <w:pStyle w:val="CommentText"/>
      </w:pPr>
      <w:r>
        <w:rPr>
          <w:rStyle w:val="CommentReference"/>
        </w:rPr>
        <w:annotationRef/>
      </w:r>
      <w:r>
        <w:t>Apply Information Box [PACKT] style for this content</w:t>
      </w:r>
    </w:p>
  </w:comment>
  <w:comment w:id="2590" w:author="Unnati" w:date="2012-11-21T14:30:00Z" w:initials="U">
    <w:p w:rsidR="006F0FCF" w:rsidRDefault="006F0FCF">
      <w:pPr>
        <w:pStyle w:val="CommentText"/>
      </w:pPr>
      <w:r>
        <w:rPr>
          <w:rStyle w:val="CommentReference"/>
        </w:rPr>
        <w:annotationRef/>
      </w:r>
      <w:r>
        <w:t>Information Box style</w:t>
      </w:r>
    </w:p>
  </w:comment>
  <w:comment w:id="2593" w:author="Unnati" w:date="2012-11-21T14:30:00Z" w:initials="U">
    <w:p w:rsidR="006F0FCF" w:rsidRPr="00EA4544" w:rsidRDefault="006F0FCF" w:rsidP="00EA4544">
      <w:pPr>
        <w:outlineLvl w:val="0"/>
        <w:rPr>
          <w:rFonts w:cs="Times New Roman"/>
        </w:rPr>
      </w:pPr>
      <w:r>
        <w:rPr>
          <w:rStyle w:val="CommentReference"/>
        </w:rPr>
        <w:annotationRef/>
      </w:r>
      <w:r>
        <w:rPr>
          <w:rFonts w:cs="Times New Roman"/>
        </w:rPr>
        <w:t>Please add a lead-in paragraph and a step for the code</w:t>
      </w:r>
      <w:r w:rsidRPr="00892655">
        <w:rPr>
          <w:rFonts w:cs="Times New Roman"/>
        </w:rPr>
        <w:t xml:space="preserve"> A heading followed by </w:t>
      </w:r>
      <w:r>
        <w:rPr>
          <w:rFonts w:cs="Times New Roman"/>
        </w:rPr>
        <w:t>code</w:t>
      </w:r>
      <w:r w:rsidRPr="00892655">
        <w:rPr>
          <w:rFonts w:cs="Times New Roman"/>
        </w:rPr>
        <w:t xml:space="preserve"> looks abrupt.</w:t>
      </w:r>
      <w:r>
        <w:rPr>
          <w:rFonts w:cs="Times New Roman"/>
        </w:rPr>
        <w:t xml:space="preserve"> The code in the next two Time for action sections can be formatted as separate steps.</w:t>
      </w:r>
    </w:p>
  </w:comment>
  <w:comment w:id="3082" w:author="Rachel McCollin" w:date="2012-11-22T14:06:00Z" w:initials="RM">
    <w:p w:rsidR="006F0FCF" w:rsidRDefault="006F0FCF" w:rsidP="00CF24A7">
      <w:pPr>
        <w:pStyle w:val="LayoutInformationPACKT"/>
      </w:pPr>
      <w:r>
        <w:rPr>
          <w:rStyle w:val="CommentReference"/>
        </w:rPr>
        <w:annotationRef/>
      </w:r>
      <w:r>
        <w:t>Comment form Tessa: grap</w:t>
      </w:r>
      <w:r>
        <w:t>h</w:t>
      </w:r>
      <w:r>
        <w:t>ics: if there's a way to make this long i</w:t>
      </w:r>
      <w:r>
        <w:t>m</w:t>
      </w:r>
      <w:r>
        <w:t>age viewable all the way to the footer without it taking an entire page (like break it into a side by side column?) whatever you think best -tbs</w:t>
      </w:r>
    </w:p>
    <w:p w:rsidR="006F0FCF" w:rsidRDefault="006F0FCF">
      <w:pPr>
        <w:pStyle w:val="CommentText"/>
      </w:pPr>
    </w:p>
  </w:comment>
  <w:comment w:id="3100" w:author="Rachel McCollin" w:date="2012-11-22T14:08:00Z" w:initials="RM">
    <w:p w:rsidR="006F0FCF" w:rsidRDefault="006F0FCF">
      <w:pPr>
        <w:pStyle w:val="CommentText"/>
      </w:pPr>
      <w:r>
        <w:rPr>
          <w:rStyle w:val="CommentReference"/>
        </w:rPr>
        <w:annotationRef/>
      </w:r>
      <w:r>
        <w:t>I’ve deleted this section on creating favicons as I don’t think it’s relevant to the topic.</w:t>
      </w:r>
    </w:p>
  </w:comment>
  <w:comment w:id="3110" w:author="Unnati" w:date="2012-11-21T14:30:00Z" w:initials="U">
    <w:p w:rsidR="006F0FCF" w:rsidRPr="001716E0" w:rsidRDefault="006F0FCF">
      <w:pPr>
        <w:pStyle w:val="CommentText"/>
        <w:rPr>
          <w:b/>
        </w:rPr>
      </w:pPr>
      <w:r>
        <w:rPr>
          <w:rStyle w:val="CommentReference"/>
        </w:rPr>
        <w:annotationRef/>
      </w:r>
      <w:r>
        <w:t xml:space="preserve">This content needs to be placed in </w:t>
      </w:r>
      <w:r w:rsidRPr="001716E0">
        <w:rPr>
          <w:b/>
        </w:rPr>
        <w:t>Time for action</w:t>
      </w:r>
      <w:r>
        <w:t xml:space="preserve"> section, followed by </w:t>
      </w:r>
      <w:r w:rsidRPr="001716E0">
        <w:rPr>
          <w:b/>
        </w:rPr>
        <w:t>What just happend?</w:t>
      </w:r>
    </w:p>
  </w:comment>
  <w:comment w:id="3184" w:author="Unnati" w:date="2012-11-21T14:30:00Z" w:initials="U">
    <w:p w:rsidR="006F0FCF" w:rsidRDefault="006F0FCF">
      <w:pPr>
        <w:pStyle w:val="CommentText"/>
      </w:pPr>
      <w:r>
        <w:rPr>
          <w:rStyle w:val="CommentReference"/>
        </w:rPr>
        <w:annotationRef/>
      </w:r>
      <w:r>
        <w:t>Apply Heading 2 style</w:t>
      </w:r>
    </w:p>
  </w:comment>
</w:comments>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F0FCF" w:rsidRDefault="006F0FCF">
      <w:r>
        <w:separator/>
      </w:r>
    </w:p>
  </w:endnote>
  <w:endnote w:type="continuationSeparator" w:id="0">
    <w:p w:rsidR="006F0FCF" w:rsidRDefault="006F0FCF">
      <w:r>
        <w:continuationSeparator/>
      </w:r>
    </w:p>
  </w:endnote>
</w:endnotes>
</file>

<file path=word/fontTable.xml><?xml version="1.0" encoding="utf-8"?>
<w:fonts xmlns:r="http://schemas.openxmlformats.org/officeDocument/2006/relationships" xmlns:w="http://schemas.openxmlformats.org/wordprocessingml/2006/main">
  <w:font w:name="Symbol">
    <w:panose1 w:val="000000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OpenSymbol, 'Arial Unicode MS'">
    <w:charset w:val="00"/>
    <w:family w:val="auto"/>
    <w:pitch w:val="default"/>
    <w:sig w:usb0="00000000" w:usb1="00000000" w:usb2="00000000" w:usb3="00000000" w:csb0="00000000" w:csb1="00000000"/>
  </w:font>
  <w:font w:name="Tahoma">
    <w:panose1 w:val="020B06040305040402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Impact">
    <w:panose1 w:val="020B080603090205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Lucida Console">
    <w:panose1 w:val="020B0609040504020204"/>
    <w:charset w:val="00"/>
    <w:family w:val="auto"/>
    <w:pitch w:val="variable"/>
    <w:sig w:usb0="00000003" w:usb1="00000000" w:usb2="00000000" w:usb3="00000000" w:csb0="00000001" w:csb1="00000000"/>
  </w:font>
  <w:font w:name="Wingdings 3">
    <w:panose1 w:val="05040102010807070707"/>
    <w:charset w:val="02"/>
    <w:family w:val="auto"/>
    <w:pitch w:val="variable"/>
    <w:sig w:usb0="00000000" w:usb1="00000000" w:usb2="00010000" w:usb3="00000000" w:csb0="80000000" w:csb1="00000000"/>
  </w:font>
  <w:font w:name="Lucida Grande">
    <w:panose1 w:val="050000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s>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F0FCF" w:rsidRDefault="006F0FCF">
      <w:r>
        <w:rPr>
          <w:color w:val="000000"/>
        </w:rPr>
        <w:separator/>
      </w:r>
    </w:p>
  </w:footnote>
  <w:footnote w:type="continuationSeparator" w:id="0">
    <w:p w:rsidR="006F0FCF" w:rsidRDefault="006F0FCF">
      <w:r>
        <w:continuationSeparator/>
      </w:r>
    </w:p>
  </w:footnote>
</w:footnote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2F50F0"/>
    <w:multiLevelType w:val="multilevel"/>
    <w:tmpl w:val="7C02BF94"/>
    <w:styleLink w:val="WW8Num2"/>
    <w:lvl w:ilvl="0">
      <w:start w:val="1"/>
      <w:numFmt w:val="decimal"/>
      <w:pStyle w:val="NumberedBulletPACKT"/>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
    <w:nsid w:val="1E845573"/>
    <w:multiLevelType w:val="multilevel"/>
    <w:tmpl w:val="C95C73AA"/>
    <w:styleLink w:val="WW8Num15"/>
    <w:lvl w:ilvl="0">
      <w:numFmt w:val="bullet"/>
      <w:lvlText w:val=""/>
      <w:lvlJc w:val="left"/>
      <w:rPr>
        <w:rFonts w:ascii="Symbol" w:hAnsi="Symbol"/>
        <w:color w:val="000000"/>
      </w:rPr>
    </w:lvl>
    <w:lvl w:ilvl="1">
      <w:numFmt w:val="bullet"/>
      <w:lvlText w:val="◦"/>
      <w:lvlJc w:val="left"/>
      <w:rPr>
        <w:rFonts w:ascii="OpenSymbol, 'Arial Unicode MS'" w:hAnsi="OpenSymbol, 'Arial Unicode MS'" w:cs="Tahoma"/>
      </w:rPr>
    </w:lvl>
    <w:lvl w:ilvl="2">
      <w:numFmt w:val="bullet"/>
      <w:lvlText w:val="▪"/>
      <w:lvlJc w:val="left"/>
      <w:rPr>
        <w:rFonts w:ascii="OpenSymbol, 'Arial Unicode MS'" w:hAnsi="OpenSymbol, 'Arial Unicode MS'" w:cs="Tahoma"/>
      </w:rPr>
    </w:lvl>
    <w:lvl w:ilvl="3">
      <w:numFmt w:val="bullet"/>
      <w:lvlText w:val=""/>
      <w:lvlJc w:val="left"/>
      <w:rPr>
        <w:rFonts w:ascii="Symbol" w:hAnsi="Symbol"/>
        <w:color w:val="000000"/>
      </w:rPr>
    </w:lvl>
    <w:lvl w:ilvl="4">
      <w:numFmt w:val="bullet"/>
      <w:lvlText w:val="◦"/>
      <w:lvlJc w:val="left"/>
      <w:rPr>
        <w:rFonts w:ascii="OpenSymbol, 'Arial Unicode MS'" w:hAnsi="OpenSymbol, 'Arial Unicode MS'" w:cs="Tahoma"/>
      </w:rPr>
    </w:lvl>
    <w:lvl w:ilvl="5">
      <w:numFmt w:val="bullet"/>
      <w:lvlText w:val="▪"/>
      <w:lvlJc w:val="left"/>
      <w:rPr>
        <w:rFonts w:ascii="OpenSymbol, 'Arial Unicode MS'" w:hAnsi="OpenSymbol, 'Arial Unicode MS'" w:cs="Tahoma"/>
      </w:rPr>
    </w:lvl>
    <w:lvl w:ilvl="6">
      <w:numFmt w:val="bullet"/>
      <w:lvlText w:val=""/>
      <w:lvlJc w:val="left"/>
      <w:rPr>
        <w:rFonts w:ascii="Symbol" w:hAnsi="Symbol"/>
        <w:color w:val="000000"/>
      </w:rPr>
    </w:lvl>
    <w:lvl w:ilvl="7">
      <w:numFmt w:val="bullet"/>
      <w:lvlText w:val="◦"/>
      <w:lvlJc w:val="left"/>
      <w:rPr>
        <w:rFonts w:ascii="OpenSymbol, 'Arial Unicode MS'" w:hAnsi="OpenSymbol, 'Arial Unicode MS'" w:cs="Tahoma"/>
      </w:rPr>
    </w:lvl>
    <w:lvl w:ilvl="8">
      <w:numFmt w:val="bullet"/>
      <w:lvlText w:val="▪"/>
      <w:lvlJc w:val="left"/>
      <w:rPr>
        <w:rFonts w:ascii="OpenSymbol, 'Arial Unicode MS'" w:hAnsi="OpenSymbol, 'Arial Unicode MS'" w:cs="Tahoma"/>
      </w:rPr>
    </w:lvl>
  </w:abstractNum>
  <w:abstractNum w:abstractNumId="2">
    <w:nsid w:val="20DA108C"/>
    <w:multiLevelType w:val="multilevel"/>
    <w:tmpl w:val="00C8580A"/>
    <w:styleLink w:val="WW8Num19"/>
    <w:lvl w:ilvl="0">
      <w:numFmt w:val="bullet"/>
      <w:lvlText w:val=""/>
      <w:lvlJc w:val="left"/>
      <w:rPr>
        <w:rFonts w:ascii="Symbol" w:hAnsi="Symbol" w:cs="Wingdings"/>
      </w:rPr>
    </w:lvl>
    <w:lvl w:ilvl="1">
      <w:numFmt w:val="bullet"/>
      <w:lvlText w:val="◦"/>
      <w:lvlJc w:val="left"/>
      <w:rPr>
        <w:rFonts w:ascii="OpenSymbol, 'Arial Unicode MS'" w:hAnsi="OpenSymbol, 'Arial Unicode MS'" w:cs="Wingdings"/>
      </w:rPr>
    </w:lvl>
    <w:lvl w:ilvl="2">
      <w:numFmt w:val="bullet"/>
      <w:lvlText w:val="▪"/>
      <w:lvlJc w:val="left"/>
      <w:rPr>
        <w:rFonts w:ascii="OpenSymbol, 'Arial Unicode MS'" w:hAnsi="OpenSymbol, 'Arial Unicode MS'" w:cs="Wingdings"/>
      </w:rPr>
    </w:lvl>
    <w:lvl w:ilvl="3">
      <w:numFmt w:val="bullet"/>
      <w:lvlText w:val=""/>
      <w:lvlJc w:val="left"/>
      <w:rPr>
        <w:rFonts w:ascii="Symbol" w:hAnsi="Symbol" w:cs="Wingdings"/>
      </w:rPr>
    </w:lvl>
    <w:lvl w:ilvl="4">
      <w:numFmt w:val="bullet"/>
      <w:lvlText w:val="◦"/>
      <w:lvlJc w:val="left"/>
      <w:rPr>
        <w:rFonts w:ascii="OpenSymbol, 'Arial Unicode MS'" w:hAnsi="OpenSymbol, 'Arial Unicode MS'" w:cs="Wingdings"/>
      </w:rPr>
    </w:lvl>
    <w:lvl w:ilvl="5">
      <w:numFmt w:val="bullet"/>
      <w:lvlText w:val="▪"/>
      <w:lvlJc w:val="left"/>
      <w:rPr>
        <w:rFonts w:ascii="OpenSymbol, 'Arial Unicode MS'" w:hAnsi="OpenSymbol, 'Arial Unicode MS'" w:cs="Wingdings"/>
      </w:rPr>
    </w:lvl>
    <w:lvl w:ilvl="6">
      <w:numFmt w:val="bullet"/>
      <w:lvlText w:val=""/>
      <w:lvlJc w:val="left"/>
      <w:rPr>
        <w:rFonts w:ascii="Symbol" w:hAnsi="Symbol" w:cs="Wingdings"/>
      </w:rPr>
    </w:lvl>
    <w:lvl w:ilvl="7">
      <w:numFmt w:val="bullet"/>
      <w:lvlText w:val="◦"/>
      <w:lvlJc w:val="left"/>
      <w:rPr>
        <w:rFonts w:ascii="OpenSymbol, 'Arial Unicode MS'" w:hAnsi="OpenSymbol, 'Arial Unicode MS'" w:cs="Wingdings"/>
      </w:rPr>
    </w:lvl>
    <w:lvl w:ilvl="8">
      <w:numFmt w:val="bullet"/>
      <w:lvlText w:val="▪"/>
      <w:lvlJc w:val="left"/>
      <w:rPr>
        <w:rFonts w:ascii="OpenSymbol, 'Arial Unicode MS'" w:hAnsi="OpenSymbol, 'Arial Unicode MS'" w:cs="Wingdings"/>
      </w:rPr>
    </w:lvl>
  </w:abstractNum>
  <w:abstractNum w:abstractNumId="3">
    <w:nsid w:val="20E65A4E"/>
    <w:multiLevelType w:val="multilevel"/>
    <w:tmpl w:val="4C68A058"/>
    <w:styleLink w:val="WW8Num4"/>
    <w:lvl w:ilvl="0">
      <w:numFmt w:val="bullet"/>
      <w:pStyle w:val="BulletPACKT"/>
      <w:lvlText w:val=""/>
      <w:lvlJc w:val="left"/>
      <w:rPr>
        <w:rFonts w:ascii="Symbol" w:hAnsi="Symbol"/>
        <w:color w:val="00000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4">
    <w:nsid w:val="22653260"/>
    <w:multiLevelType w:val="multilevel"/>
    <w:tmpl w:val="A218E650"/>
    <w:styleLink w:val="WW8Num3"/>
    <w:lvl w:ilvl="0">
      <w:numFmt w:val="bullet"/>
      <w:pStyle w:val="BulletwithinbulletendPACKT"/>
      <w:lvlText w:val="o"/>
      <w:lvlJc w:val="left"/>
      <w:rPr>
        <w:rFonts w:ascii="Courier New" w:hAnsi="Courier New" w:cs="Tahoma"/>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5">
    <w:nsid w:val="27E36835"/>
    <w:multiLevelType w:val="multilevel"/>
    <w:tmpl w:val="FF727DE4"/>
    <w:styleLink w:val="WW8Num1"/>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
    <w:nsid w:val="375043DA"/>
    <w:multiLevelType w:val="multilevel"/>
    <w:tmpl w:val="65447A28"/>
    <w:styleLink w:val="WW8Num17"/>
    <w:lvl w:ilvl="0">
      <w:start w:val="2"/>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7">
    <w:nsid w:val="3AB15DA4"/>
    <w:multiLevelType w:val="multilevel"/>
    <w:tmpl w:val="4E4C274C"/>
    <w:styleLink w:val="WW8Num7"/>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8">
    <w:nsid w:val="3BFE4FBA"/>
    <w:multiLevelType w:val="multilevel"/>
    <w:tmpl w:val="7C02BF94"/>
    <w:numStyleLink w:val="WW8Num2"/>
  </w:abstractNum>
  <w:abstractNum w:abstractNumId="9">
    <w:nsid w:val="44D43F0A"/>
    <w:multiLevelType w:val="multilevel"/>
    <w:tmpl w:val="7C02BF94"/>
    <w:numStyleLink w:val="WW8Num2"/>
  </w:abstractNum>
  <w:abstractNum w:abstractNumId="10">
    <w:nsid w:val="452E2FAB"/>
    <w:multiLevelType w:val="multilevel"/>
    <w:tmpl w:val="BED8FB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nsid w:val="4B04235D"/>
    <w:multiLevelType w:val="hybridMultilevel"/>
    <w:tmpl w:val="D730C99C"/>
    <w:lvl w:ilvl="0" w:tplc="77B4B7D4">
      <w:numFmt w:val="bullet"/>
      <w:lvlText w:val="-"/>
      <w:lvlJc w:val="left"/>
      <w:pPr>
        <w:ind w:left="720" w:hanging="360"/>
      </w:pPr>
      <w:rPr>
        <w:rFonts w:ascii="Times New Roman" w:eastAsia="Arial" w:hAnsi="Times New Roman" w:cs="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26D55CD"/>
    <w:multiLevelType w:val="multilevel"/>
    <w:tmpl w:val="E542CB96"/>
    <w:styleLink w:val="WW8Num12"/>
    <w:lvl w:ilvl="0">
      <w:numFmt w:val="bullet"/>
      <w:lvlText w:val=""/>
      <w:lvlJc w:val="left"/>
      <w:rPr>
        <w:rFonts w:ascii="Symbol" w:hAnsi="Symbol"/>
        <w:color w:val="000000"/>
      </w:rPr>
    </w:lvl>
    <w:lvl w:ilvl="1">
      <w:numFmt w:val="bullet"/>
      <w:lvlText w:val="◦"/>
      <w:lvlJc w:val="left"/>
      <w:rPr>
        <w:rFonts w:ascii="OpenSymbol, 'Arial Unicode MS'" w:hAnsi="OpenSymbol, 'Arial Unicode MS'" w:cs="Tahoma"/>
      </w:rPr>
    </w:lvl>
    <w:lvl w:ilvl="2">
      <w:numFmt w:val="bullet"/>
      <w:lvlText w:val="▪"/>
      <w:lvlJc w:val="left"/>
      <w:rPr>
        <w:rFonts w:ascii="OpenSymbol, 'Arial Unicode MS'" w:hAnsi="OpenSymbol, 'Arial Unicode MS'" w:cs="Tahoma"/>
      </w:rPr>
    </w:lvl>
    <w:lvl w:ilvl="3">
      <w:numFmt w:val="bullet"/>
      <w:lvlText w:val=""/>
      <w:lvlJc w:val="left"/>
      <w:rPr>
        <w:rFonts w:ascii="Symbol" w:hAnsi="Symbol"/>
        <w:color w:val="000000"/>
      </w:rPr>
    </w:lvl>
    <w:lvl w:ilvl="4">
      <w:numFmt w:val="bullet"/>
      <w:lvlText w:val="◦"/>
      <w:lvlJc w:val="left"/>
      <w:rPr>
        <w:rFonts w:ascii="OpenSymbol, 'Arial Unicode MS'" w:hAnsi="OpenSymbol, 'Arial Unicode MS'" w:cs="Tahoma"/>
      </w:rPr>
    </w:lvl>
    <w:lvl w:ilvl="5">
      <w:numFmt w:val="bullet"/>
      <w:lvlText w:val="▪"/>
      <w:lvlJc w:val="left"/>
      <w:rPr>
        <w:rFonts w:ascii="OpenSymbol, 'Arial Unicode MS'" w:hAnsi="OpenSymbol, 'Arial Unicode MS'" w:cs="Tahoma"/>
      </w:rPr>
    </w:lvl>
    <w:lvl w:ilvl="6">
      <w:numFmt w:val="bullet"/>
      <w:lvlText w:val=""/>
      <w:lvlJc w:val="left"/>
      <w:rPr>
        <w:rFonts w:ascii="Symbol" w:hAnsi="Symbol"/>
        <w:color w:val="000000"/>
      </w:rPr>
    </w:lvl>
    <w:lvl w:ilvl="7">
      <w:numFmt w:val="bullet"/>
      <w:lvlText w:val="◦"/>
      <w:lvlJc w:val="left"/>
      <w:rPr>
        <w:rFonts w:ascii="OpenSymbol, 'Arial Unicode MS'" w:hAnsi="OpenSymbol, 'Arial Unicode MS'" w:cs="Tahoma"/>
      </w:rPr>
    </w:lvl>
    <w:lvl w:ilvl="8">
      <w:numFmt w:val="bullet"/>
      <w:lvlText w:val="▪"/>
      <w:lvlJc w:val="left"/>
      <w:rPr>
        <w:rFonts w:ascii="OpenSymbol, 'Arial Unicode MS'" w:hAnsi="OpenSymbol, 'Arial Unicode MS'" w:cs="Tahoma"/>
      </w:rPr>
    </w:lvl>
  </w:abstractNum>
  <w:abstractNum w:abstractNumId="13">
    <w:nsid w:val="54ED5050"/>
    <w:multiLevelType w:val="multilevel"/>
    <w:tmpl w:val="CB16BEFE"/>
    <w:styleLink w:val="WW8Num11"/>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4">
    <w:nsid w:val="5968469D"/>
    <w:multiLevelType w:val="multilevel"/>
    <w:tmpl w:val="68A60104"/>
    <w:styleLink w:val="WW8Num18"/>
    <w:lvl w:ilvl="0">
      <w:numFmt w:val="bullet"/>
      <w:lvlText w:val=""/>
      <w:lvlJc w:val="left"/>
      <w:rPr>
        <w:rFonts w:ascii="Symbol" w:hAnsi="Symbol" w:cs="Wingdings"/>
      </w:rPr>
    </w:lvl>
    <w:lvl w:ilvl="1">
      <w:numFmt w:val="bullet"/>
      <w:lvlText w:val="◦"/>
      <w:lvlJc w:val="left"/>
      <w:rPr>
        <w:rFonts w:ascii="OpenSymbol, 'Arial Unicode MS'" w:hAnsi="OpenSymbol, 'Arial Unicode MS'" w:cs="Wingdings"/>
      </w:rPr>
    </w:lvl>
    <w:lvl w:ilvl="2">
      <w:numFmt w:val="bullet"/>
      <w:lvlText w:val="▪"/>
      <w:lvlJc w:val="left"/>
      <w:rPr>
        <w:rFonts w:ascii="OpenSymbol, 'Arial Unicode MS'" w:hAnsi="OpenSymbol, 'Arial Unicode MS'" w:cs="Wingdings"/>
      </w:rPr>
    </w:lvl>
    <w:lvl w:ilvl="3">
      <w:numFmt w:val="bullet"/>
      <w:lvlText w:val=""/>
      <w:lvlJc w:val="left"/>
      <w:rPr>
        <w:rFonts w:ascii="Symbol" w:hAnsi="Symbol" w:cs="Wingdings"/>
      </w:rPr>
    </w:lvl>
    <w:lvl w:ilvl="4">
      <w:numFmt w:val="bullet"/>
      <w:lvlText w:val="◦"/>
      <w:lvlJc w:val="left"/>
      <w:rPr>
        <w:rFonts w:ascii="OpenSymbol, 'Arial Unicode MS'" w:hAnsi="OpenSymbol, 'Arial Unicode MS'" w:cs="Wingdings"/>
      </w:rPr>
    </w:lvl>
    <w:lvl w:ilvl="5">
      <w:numFmt w:val="bullet"/>
      <w:lvlText w:val="▪"/>
      <w:lvlJc w:val="left"/>
      <w:rPr>
        <w:rFonts w:ascii="OpenSymbol, 'Arial Unicode MS'" w:hAnsi="OpenSymbol, 'Arial Unicode MS'" w:cs="Wingdings"/>
      </w:rPr>
    </w:lvl>
    <w:lvl w:ilvl="6">
      <w:numFmt w:val="bullet"/>
      <w:lvlText w:val=""/>
      <w:lvlJc w:val="left"/>
      <w:rPr>
        <w:rFonts w:ascii="Symbol" w:hAnsi="Symbol" w:cs="Wingdings"/>
      </w:rPr>
    </w:lvl>
    <w:lvl w:ilvl="7">
      <w:numFmt w:val="bullet"/>
      <w:lvlText w:val="◦"/>
      <w:lvlJc w:val="left"/>
      <w:rPr>
        <w:rFonts w:ascii="OpenSymbol, 'Arial Unicode MS'" w:hAnsi="OpenSymbol, 'Arial Unicode MS'" w:cs="Wingdings"/>
      </w:rPr>
    </w:lvl>
    <w:lvl w:ilvl="8">
      <w:numFmt w:val="bullet"/>
      <w:lvlText w:val="▪"/>
      <w:lvlJc w:val="left"/>
      <w:rPr>
        <w:rFonts w:ascii="OpenSymbol, 'Arial Unicode MS'" w:hAnsi="OpenSymbol, 'Arial Unicode MS'" w:cs="Wingdings"/>
      </w:rPr>
    </w:lvl>
  </w:abstractNum>
  <w:abstractNum w:abstractNumId="15">
    <w:nsid w:val="5E0E004C"/>
    <w:multiLevelType w:val="multilevel"/>
    <w:tmpl w:val="49DE3AA4"/>
    <w:styleLink w:val="WW8Num13"/>
    <w:lvl w:ilvl="0">
      <w:numFmt w:val="bullet"/>
      <w:lvlText w:val=""/>
      <w:lvlJc w:val="left"/>
      <w:rPr>
        <w:rFonts w:ascii="Symbol" w:hAnsi="Symbol" w:cs="Tahoma"/>
      </w:rPr>
    </w:lvl>
    <w:lvl w:ilvl="1">
      <w:numFmt w:val="bullet"/>
      <w:lvlText w:val="◦"/>
      <w:lvlJc w:val="left"/>
      <w:rPr>
        <w:rFonts w:ascii="OpenSymbol, 'Arial Unicode MS'" w:hAnsi="OpenSymbol, 'Arial Unicode MS'" w:cs="Wingdings"/>
      </w:rPr>
    </w:lvl>
    <w:lvl w:ilvl="2">
      <w:numFmt w:val="bullet"/>
      <w:lvlText w:val="▪"/>
      <w:lvlJc w:val="left"/>
      <w:rPr>
        <w:rFonts w:ascii="OpenSymbol, 'Arial Unicode MS'" w:hAnsi="OpenSymbol, 'Arial Unicode MS'" w:cs="Wingdings"/>
      </w:rPr>
    </w:lvl>
    <w:lvl w:ilvl="3">
      <w:numFmt w:val="bullet"/>
      <w:lvlText w:val=""/>
      <w:lvlJc w:val="left"/>
      <w:rPr>
        <w:rFonts w:ascii="Symbol" w:hAnsi="Symbol" w:cs="Tahoma"/>
      </w:rPr>
    </w:lvl>
    <w:lvl w:ilvl="4">
      <w:numFmt w:val="bullet"/>
      <w:lvlText w:val="◦"/>
      <w:lvlJc w:val="left"/>
      <w:rPr>
        <w:rFonts w:ascii="OpenSymbol, 'Arial Unicode MS'" w:hAnsi="OpenSymbol, 'Arial Unicode MS'" w:cs="Wingdings"/>
      </w:rPr>
    </w:lvl>
    <w:lvl w:ilvl="5">
      <w:numFmt w:val="bullet"/>
      <w:lvlText w:val="▪"/>
      <w:lvlJc w:val="left"/>
      <w:rPr>
        <w:rFonts w:ascii="OpenSymbol, 'Arial Unicode MS'" w:hAnsi="OpenSymbol, 'Arial Unicode MS'" w:cs="Wingdings"/>
      </w:rPr>
    </w:lvl>
    <w:lvl w:ilvl="6">
      <w:numFmt w:val="bullet"/>
      <w:lvlText w:val=""/>
      <w:lvlJc w:val="left"/>
      <w:rPr>
        <w:rFonts w:ascii="Symbol" w:hAnsi="Symbol" w:cs="Tahoma"/>
      </w:rPr>
    </w:lvl>
    <w:lvl w:ilvl="7">
      <w:numFmt w:val="bullet"/>
      <w:lvlText w:val="◦"/>
      <w:lvlJc w:val="left"/>
      <w:rPr>
        <w:rFonts w:ascii="OpenSymbol, 'Arial Unicode MS'" w:hAnsi="OpenSymbol, 'Arial Unicode MS'" w:cs="Wingdings"/>
      </w:rPr>
    </w:lvl>
    <w:lvl w:ilvl="8">
      <w:numFmt w:val="bullet"/>
      <w:lvlText w:val="▪"/>
      <w:lvlJc w:val="left"/>
      <w:rPr>
        <w:rFonts w:ascii="OpenSymbol, 'Arial Unicode MS'" w:hAnsi="OpenSymbol, 'Arial Unicode MS'" w:cs="Wingdings"/>
      </w:rPr>
    </w:lvl>
  </w:abstractNum>
  <w:abstractNum w:abstractNumId="16">
    <w:nsid w:val="6AC71978"/>
    <w:multiLevelType w:val="multilevel"/>
    <w:tmpl w:val="8B548010"/>
    <w:styleLink w:val="WW8Num16"/>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7">
    <w:nsid w:val="709C723F"/>
    <w:multiLevelType w:val="multilevel"/>
    <w:tmpl w:val="7C02BF94"/>
    <w:numStyleLink w:val="WW8Num2"/>
  </w:abstractNum>
  <w:abstractNum w:abstractNumId="18">
    <w:nsid w:val="749D0400"/>
    <w:multiLevelType w:val="multilevel"/>
    <w:tmpl w:val="27488202"/>
    <w:styleLink w:val="WW8Num5"/>
    <w:lvl w:ilvl="0">
      <w:numFmt w:val="bullet"/>
      <w:pStyle w:val="BulletwithinbulletPACKT"/>
      <w:lvlText w:val="o"/>
      <w:lvlJc w:val="left"/>
      <w:rPr>
        <w:rFonts w:ascii="Courier New" w:hAnsi="Courier New"/>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19">
    <w:nsid w:val="76E33A49"/>
    <w:multiLevelType w:val="multilevel"/>
    <w:tmpl w:val="5F780A02"/>
    <w:styleLink w:val="WW8Num14"/>
    <w:lvl w:ilvl="0">
      <w:numFmt w:val="bullet"/>
      <w:lvlText w:val=""/>
      <w:lvlJc w:val="left"/>
      <w:rPr>
        <w:rFonts w:ascii="Symbol" w:hAnsi="Symbol"/>
      </w:rPr>
    </w:lvl>
    <w:lvl w:ilvl="1">
      <w:numFmt w:val="bullet"/>
      <w:lvlText w:val="◦"/>
      <w:lvlJc w:val="left"/>
      <w:rPr>
        <w:rFonts w:ascii="OpenSymbol, 'Arial Unicode MS'" w:hAnsi="OpenSymbol, 'Arial Unicode MS'" w:cs="Tahoma"/>
      </w:rPr>
    </w:lvl>
    <w:lvl w:ilvl="2">
      <w:numFmt w:val="bullet"/>
      <w:lvlText w:val="▪"/>
      <w:lvlJc w:val="left"/>
      <w:rPr>
        <w:rFonts w:ascii="OpenSymbol, 'Arial Unicode MS'" w:hAnsi="OpenSymbol, 'Arial Unicode MS'" w:cs="Tahoma"/>
      </w:rPr>
    </w:lvl>
    <w:lvl w:ilvl="3">
      <w:numFmt w:val="bullet"/>
      <w:lvlText w:val=""/>
      <w:lvlJc w:val="left"/>
      <w:rPr>
        <w:rFonts w:ascii="Symbol" w:hAnsi="Symbol"/>
      </w:rPr>
    </w:lvl>
    <w:lvl w:ilvl="4">
      <w:numFmt w:val="bullet"/>
      <w:lvlText w:val="◦"/>
      <w:lvlJc w:val="left"/>
      <w:rPr>
        <w:rFonts w:ascii="OpenSymbol, 'Arial Unicode MS'" w:hAnsi="OpenSymbol, 'Arial Unicode MS'" w:cs="Tahoma"/>
      </w:rPr>
    </w:lvl>
    <w:lvl w:ilvl="5">
      <w:numFmt w:val="bullet"/>
      <w:lvlText w:val="▪"/>
      <w:lvlJc w:val="left"/>
      <w:rPr>
        <w:rFonts w:ascii="OpenSymbol, 'Arial Unicode MS'" w:hAnsi="OpenSymbol, 'Arial Unicode MS'" w:cs="Tahoma"/>
      </w:rPr>
    </w:lvl>
    <w:lvl w:ilvl="6">
      <w:numFmt w:val="bullet"/>
      <w:lvlText w:val=""/>
      <w:lvlJc w:val="left"/>
      <w:rPr>
        <w:rFonts w:ascii="Symbol" w:hAnsi="Symbol"/>
      </w:rPr>
    </w:lvl>
    <w:lvl w:ilvl="7">
      <w:numFmt w:val="bullet"/>
      <w:lvlText w:val="◦"/>
      <w:lvlJc w:val="left"/>
      <w:rPr>
        <w:rFonts w:ascii="OpenSymbol, 'Arial Unicode MS'" w:hAnsi="OpenSymbol, 'Arial Unicode MS'" w:cs="Tahoma"/>
      </w:rPr>
    </w:lvl>
    <w:lvl w:ilvl="8">
      <w:numFmt w:val="bullet"/>
      <w:lvlText w:val="▪"/>
      <w:lvlJc w:val="left"/>
      <w:rPr>
        <w:rFonts w:ascii="OpenSymbol, 'Arial Unicode MS'" w:hAnsi="OpenSymbol, 'Arial Unicode MS'" w:cs="Tahoma"/>
      </w:rPr>
    </w:lvl>
  </w:abstractNum>
  <w:abstractNum w:abstractNumId="20">
    <w:nsid w:val="7A7E0FD9"/>
    <w:multiLevelType w:val="multilevel"/>
    <w:tmpl w:val="4D10EFE0"/>
    <w:styleLink w:val="WW8Num8"/>
    <w:lvl w:ilvl="0">
      <w:numFmt w:val="bullet"/>
      <w:lvlText w:val=""/>
      <w:lvlJc w:val="left"/>
      <w:rPr>
        <w:rFonts w:ascii="Symbol" w:hAnsi="Symbol"/>
      </w:rPr>
    </w:lvl>
    <w:lvl w:ilvl="1">
      <w:numFmt w:val="bullet"/>
      <w:lvlText w:val="◦"/>
      <w:lvlJc w:val="left"/>
      <w:rPr>
        <w:rFonts w:ascii="OpenSymbol, 'Arial Unicode MS'" w:hAnsi="OpenSymbol, 'Arial Unicode MS'" w:cs="Wingdings"/>
      </w:rPr>
    </w:lvl>
    <w:lvl w:ilvl="2">
      <w:numFmt w:val="bullet"/>
      <w:lvlText w:val="▪"/>
      <w:lvlJc w:val="left"/>
      <w:rPr>
        <w:rFonts w:ascii="OpenSymbol, 'Arial Unicode MS'" w:hAnsi="OpenSymbol, 'Arial Unicode MS'" w:cs="Wingdings"/>
      </w:rPr>
    </w:lvl>
    <w:lvl w:ilvl="3">
      <w:numFmt w:val="bullet"/>
      <w:lvlText w:val=""/>
      <w:lvlJc w:val="left"/>
      <w:rPr>
        <w:rFonts w:ascii="Symbol" w:hAnsi="Symbol"/>
      </w:rPr>
    </w:lvl>
    <w:lvl w:ilvl="4">
      <w:numFmt w:val="bullet"/>
      <w:lvlText w:val="◦"/>
      <w:lvlJc w:val="left"/>
      <w:rPr>
        <w:rFonts w:ascii="OpenSymbol, 'Arial Unicode MS'" w:hAnsi="OpenSymbol, 'Arial Unicode MS'" w:cs="Wingdings"/>
      </w:rPr>
    </w:lvl>
    <w:lvl w:ilvl="5">
      <w:numFmt w:val="bullet"/>
      <w:lvlText w:val="▪"/>
      <w:lvlJc w:val="left"/>
      <w:rPr>
        <w:rFonts w:ascii="OpenSymbol, 'Arial Unicode MS'" w:hAnsi="OpenSymbol, 'Arial Unicode MS'" w:cs="Wingdings"/>
      </w:rPr>
    </w:lvl>
    <w:lvl w:ilvl="6">
      <w:numFmt w:val="bullet"/>
      <w:lvlText w:val=""/>
      <w:lvlJc w:val="left"/>
      <w:rPr>
        <w:rFonts w:ascii="Symbol" w:hAnsi="Symbol"/>
      </w:rPr>
    </w:lvl>
    <w:lvl w:ilvl="7">
      <w:numFmt w:val="bullet"/>
      <w:lvlText w:val="◦"/>
      <w:lvlJc w:val="left"/>
      <w:rPr>
        <w:rFonts w:ascii="OpenSymbol, 'Arial Unicode MS'" w:hAnsi="OpenSymbol, 'Arial Unicode MS'" w:cs="Wingdings"/>
      </w:rPr>
    </w:lvl>
    <w:lvl w:ilvl="8">
      <w:numFmt w:val="bullet"/>
      <w:lvlText w:val="▪"/>
      <w:lvlJc w:val="left"/>
      <w:rPr>
        <w:rFonts w:ascii="OpenSymbol, 'Arial Unicode MS'" w:hAnsi="OpenSymbol, 'Arial Unicode MS'" w:cs="Wingdings"/>
      </w:rPr>
    </w:lvl>
  </w:abstractNum>
  <w:abstractNum w:abstractNumId="21">
    <w:nsid w:val="7A990CD6"/>
    <w:multiLevelType w:val="multilevel"/>
    <w:tmpl w:val="26A6F954"/>
    <w:styleLink w:val="WW8Num10"/>
    <w:lvl w:ilvl="0">
      <w:numFmt w:val="bullet"/>
      <w:lvlText w:val=""/>
      <w:lvlJc w:val="left"/>
      <w:rPr>
        <w:rFonts w:ascii="Symbol" w:hAnsi="Symbol"/>
      </w:rPr>
    </w:lvl>
    <w:lvl w:ilvl="1">
      <w:numFmt w:val="bullet"/>
      <w:lvlText w:val="◦"/>
      <w:lvlJc w:val="left"/>
      <w:rPr>
        <w:rFonts w:ascii="OpenSymbol, 'Arial Unicode MS'" w:hAnsi="OpenSymbol, 'Arial Unicode MS'" w:cs="Wingdings"/>
      </w:rPr>
    </w:lvl>
    <w:lvl w:ilvl="2">
      <w:numFmt w:val="bullet"/>
      <w:lvlText w:val="▪"/>
      <w:lvlJc w:val="left"/>
      <w:rPr>
        <w:rFonts w:ascii="OpenSymbol, 'Arial Unicode MS'" w:hAnsi="OpenSymbol, 'Arial Unicode MS'" w:cs="Wingdings"/>
      </w:rPr>
    </w:lvl>
    <w:lvl w:ilvl="3">
      <w:numFmt w:val="bullet"/>
      <w:lvlText w:val=""/>
      <w:lvlJc w:val="left"/>
      <w:rPr>
        <w:rFonts w:ascii="Symbol" w:hAnsi="Symbol"/>
      </w:rPr>
    </w:lvl>
    <w:lvl w:ilvl="4">
      <w:numFmt w:val="bullet"/>
      <w:lvlText w:val="◦"/>
      <w:lvlJc w:val="left"/>
      <w:rPr>
        <w:rFonts w:ascii="OpenSymbol, 'Arial Unicode MS'" w:hAnsi="OpenSymbol, 'Arial Unicode MS'" w:cs="Wingdings"/>
      </w:rPr>
    </w:lvl>
    <w:lvl w:ilvl="5">
      <w:numFmt w:val="bullet"/>
      <w:lvlText w:val="▪"/>
      <w:lvlJc w:val="left"/>
      <w:rPr>
        <w:rFonts w:ascii="OpenSymbol, 'Arial Unicode MS'" w:hAnsi="OpenSymbol, 'Arial Unicode MS'" w:cs="Wingdings"/>
      </w:rPr>
    </w:lvl>
    <w:lvl w:ilvl="6">
      <w:numFmt w:val="bullet"/>
      <w:lvlText w:val=""/>
      <w:lvlJc w:val="left"/>
      <w:rPr>
        <w:rFonts w:ascii="Symbol" w:hAnsi="Symbol"/>
      </w:rPr>
    </w:lvl>
    <w:lvl w:ilvl="7">
      <w:numFmt w:val="bullet"/>
      <w:lvlText w:val="◦"/>
      <w:lvlJc w:val="left"/>
      <w:rPr>
        <w:rFonts w:ascii="OpenSymbol, 'Arial Unicode MS'" w:hAnsi="OpenSymbol, 'Arial Unicode MS'" w:cs="Wingdings"/>
      </w:rPr>
    </w:lvl>
    <w:lvl w:ilvl="8">
      <w:numFmt w:val="bullet"/>
      <w:lvlText w:val="▪"/>
      <w:lvlJc w:val="left"/>
      <w:rPr>
        <w:rFonts w:ascii="OpenSymbol, 'Arial Unicode MS'" w:hAnsi="OpenSymbol, 'Arial Unicode MS'" w:cs="Wingdings"/>
      </w:rPr>
    </w:lvl>
  </w:abstractNum>
  <w:abstractNum w:abstractNumId="22">
    <w:nsid w:val="7F7D3B30"/>
    <w:multiLevelType w:val="multilevel"/>
    <w:tmpl w:val="ACD887CA"/>
    <w:styleLink w:val="WW8Num9"/>
    <w:lvl w:ilvl="0">
      <w:numFmt w:val="bullet"/>
      <w:lvlText w:val=""/>
      <w:lvlJc w:val="left"/>
      <w:rPr>
        <w:rFonts w:ascii="Symbol" w:hAnsi="Symbol" w:cs="Wingdings"/>
      </w:rPr>
    </w:lvl>
    <w:lvl w:ilvl="1">
      <w:numFmt w:val="bullet"/>
      <w:lvlText w:val="◦"/>
      <w:lvlJc w:val="left"/>
      <w:rPr>
        <w:rFonts w:ascii="OpenSymbol, 'Arial Unicode MS'" w:hAnsi="OpenSymbol, 'Arial Unicode MS'" w:cs="Wingdings"/>
      </w:rPr>
    </w:lvl>
    <w:lvl w:ilvl="2">
      <w:numFmt w:val="bullet"/>
      <w:lvlText w:val="▪"/>
      <w:lvlJc w:val="left"/>
      <w:rPr>
        <w:rFonts w:ascii="OpenSymbol, 'Arial Unicode MS'" w:hAnsi="OpenSymbol, 'Arial Unicode MS'" w:cs="Wingdings"/>
      </w:rPr>
    </w:lvl>
    <w:lvl w:ilvl="3">
      <w:numFmt w:val="bullet"/>
      <w:lvlText w:val=""/>
      <w:lvlJc w:val="left"/>
      <w:rPr>
        <w:rFonts w:ascii="Symbol" w:hAnsi="Symbol" w:cs="Wingdings"/>
      </w:rPr>
    </w:lvl>
    <w:lvl w:ilvl="4">
      <w:numFmt w:val="bullet"/>
      <w:lvlText w:val="◦"/>
      <w:lvlJc w:val="left"/>
      <w:rPr>
        <w:rFonts w:ascii="OpenSymbol, 'Arial Unicode MS'" w:hAnsi="OpenSymbol, 'Arial Unicode MS'" w:cs="Wingdings"/>
      </w:rPr>
    </w:lvl>
    <w:lvl w:ilvl="5">
      <w:numFmt w:val="bullet"/>
      <w:lvlText w:val="▪"/>
      <w:lvlJc w:val="left"/>
      <w:rPr>
        <w:rFonts w:ascii="OpenSymbol, 'Arial Unicode MS'" w:hAnsi="OpenSymbol, 'Arial Unicode MS'" w:cs="Wingdings"/>
      </w:rPr>
    </w:lvl>
    <w:lvl w:ilvl="6">
      <w:numFmt w:val="bullet"/>
      <w:lvlText w:val=""/>
      <w:lvlJc w:val="left"/>
      <w:rPr>
        <w:rFonts w:ascii="Symbol" w:hAnsi="Symbol" w:cs="Wingdings"/>
      </w:rPr>
    </w:lvl>
    <w:lvl w:ilvl="7">
      <w:numFmt w:val="bullet"/>
      <w:lvlText w:val="◦"/>
      <w:lvlJc w:val="left"/>
      <w:rPr>
        <w:rFonts w:ascii="OpenSymbol, 'Arial Unicode MS'" w:hAnsi="OpenSymbol, 'Arial Unicode MS'" w:cs="Wingdings"/>
      </w:rPr>
    </w:lvl>
    <w:lvl w:ilvl="8">
      <w:numFmt w:val="bullet"/>
      <w:lvlText w:val="▪"/>
      <w:lvlJc w:val="left"/>
      <w:rPr>
        <w:rFonts w:ascii="OpenSymbol, 'Arial Unicode MS'" w:hAnsi="OpenSymbol, 'Arial Unicode MS'" w:cs="Wingdings"/>
      </w:rPr>
    </w:lvl>
  </w:abstractNum>
  <w:abstractNum w:abstractNumId="23">
    <w:nsid w:val="7FA94C84"/>
    <w:multiLevelType w:val="multilevel"/>
    <w:tmpl w:val="4B6AA402"/>
    <w:styleLink w:val="WW8Num6"/>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num w:numId="1">
    <w:abstractNumId w:val="5"/>
  </w:num>
  <w:num w:numId="2">
    <w:abstractNumId w:val="0"/>
  </w:num>
  <w:num w:numId="3">
    <w:abstractNumId w:val="4"/>
  </w:num>
  <w:num w:numId="4">
    <w:abstractNumId w:val="3"/>
  </w:num>
  <w:num w:numId="5">
    <w:abstractNumId w:val="18"/>
  </w:num>
  <w:num w:numId="6">
    <w:abstractNumId w:val="23"/>
  </w:num>
  <w:num w:numId="7">
    <w:abstractNumId w:val="7"/>
  </w:num>
  <w:num w:numId="8">
    <w:abstractNumId w:val="20"/>
  </w:num>
  <w:num w:numId="9">
    <w:abstractNumId w:val="22"/>
  </w:num>
  <w:num w:numId="10">
    <w:abstractNumId w:val="21"/>
  </w:num>
  <w:num w:numId="11">
    <w:abstractNumId w:val="13"/>
  </w:num>
  <w:num w:numId="12">
    <w:abstractNumId w:val="12"/>
  </w:num>
  <w:num w:numId="13">
    <w:abstractNumId w:val="15"/>
  </w:num>
  <w:num w:numId="14">
    <w:abstractNumId w:val="19"/>
  </w:num>
  <w:num w:numId="15">
    <w:abstractNumId w:val="1"/>
  </w:num>
  <w:num w:numId="16">
    <w:abstractNumId w:val="16"/>
  </w:num>
  <w:num w:numId="17">
    <w:abstractNumId w:val="6"/>
  </w:num>
  <w:num w:numId="18">
    <w:abstractNumId w:val="14"/>
  </w:num>
  <w:num w:numId="19">
    <w:abstractNumId w:val="2"/>
  </w:num>
  <w:num w:numId="20">
    <w:abstractNumId w:val="3"/>
  </w:num>
  <w:num w:numId="21">
    <w:abstractNumId w:val="12"/>
  </w:num>
  <w:num w:numId="22">
    <w:abstractNumId w:val="15"/>
  </w:num>
  <w:num w:numId="23">
    <w:abstractNumId w:val="16"/>
    <w:lvlOverride w:ilvl="0">
      <w:startOverride w:val="1"/>
    </w:lvlOverride>
  </w:num>
  <w:num w:numId="24">
    <w:abstractNumId w:val="6"/>
    <w:lvlOverride w:ilvl="0">
      <w:startOverride w:val="2"/>
    </w:lvlOverride>
  </w:num>
  <w:num w:numId="25">
    <w:abstractNumId w:val="2"/>
  </w:num>
  <w:num w:numId="26">
    <w:abstractNumId w:val="23"/>
    <w:lvlOverride w:ilvl="0">
      <w:startOverride w:val="1"/>
    </w:lvlOverride>
  </w:num>
  <w:num w:numId="27">
    <w:abstractNumId w:val="7"/>
    <w:lvlOverride w:ilvl="0">
      <w:startOverride w:val="1"/>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num>
  <w:num w:numId="33">
    <w:abstractNumId w:val="11"/>
  </w:num>
  <w:num w:numId="34">
    <w:abstractNumId w:val="8"/>
  </w:num>
  <w:num w:numId="35">
    <w:abstractNumId w:val="17"/>
  </w:num>
  <w:num w:numId="36">
    <w:abstractNumId w:val="9"/>
  </w:num>
  <w:num w:numId="3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trackRevisions/>
  <w:doNotTrackMoves/>
  <w:defaultTabStop w:val="360"/>
  <w:autoHyphenation/>
  <w:evenAndOddHeaders/>
  <w:characterSpacingControl w:val="doNotCompress"/>
  <w:savePreviewPicture/>
  <w:footnotePr>
    <w:footnote w:id="-1"/>
    <w:footnote w:id="0"/>
  </w:footnotePr>
  <w:endnotePr>
    <w:endnote w:id="-1"/>
    <w:endnote w:id="0"/>
  </w:endnotePr>
  <w:compat/>
  <w:rsids>
    <w:rsidRoot w:val="0067667F"/>
    <w:rsid w:val="000112D8"/>
    <w:rsid w:val="00012F61"/>
    <w:rsid w:val="000132A0"/>
    <w:rsid w:val="00014539"/>
    <w:rsid w:val="000157B5"/>
    <w:rsid w:val="00027D85"/>
    <w:rsid w:val="00067B94"/>
    <w:rsid w:val="00096552"/>
    <w:rsid w:val="000C22BD"/>
    <w:rsid w:val="001716E0"/>
    <w:rsid w:val="00185581"/>
    <w:rsid w:val="00192B34"/>
    <w:rsid w:val="001A0370"/>
    <w:rsid w:val="001D4205"/>
    <w:rsid w:val="00203591"/>
    <w:rsid w:val="00206DBD"/>
    <w:rsid w:val="00246D9F"/>
    <w:rsid w:val="00267E97"/>
    <w:rsid w:val="00284D1B"/>
    <w:rsid w:val="00295EA4"/>
    <w:rsid w:val="002D2064"/>
    <w:rsid w:val="002D71CB"/>
    <w:rsid w:val="002D79E9"/>
    <w:rsid w:val="00306348"/>
    <w:rsid w:val="003078B1"/>
    <w:rsid w:val="003202BD"/>
    <w:rsid w:val="00352C27"/>
    <w:rsid w:val="00353F59"/>
    <w:rsid w:val="00364CA3"/>
    <w:rsid w:val="003E35BC"/>
    <w:rsid w:val="003F426E"/>
    <w:rsid w:val="0040320F"/>
    <w:rsid w:val="00442561"/>
    <w:rsid w:val="00466577"/>
    <w:rsid w:val="0049741F"/>
    <w:rsid w:val="004A62D9"/>
    <w:rsid w:val="004C4491"/>
    <w:rsid w:val="004D4311"/>
    <w:rsid w:val="004E2BB5"/>
    <w:rsid w:val="005043E5"/>
    <w:rsid w:val="005129FA"/>
    <w:rsid w:val="00520D66"/>
    <w:rsid w:val="00530401"/>
    <w:rsid w:val="00570092"/>
    <w:rsid w:val="005C3337"/>
    <w:rsid w:val="005E76E9"/>
    <w:rsid w:val="0067667F"/>
    <w:rsid w:val="006A471E"/>
    <w:rsid w:val="006F0FCF"/>
    <w:rsid w:val="006F6683"/>
    <w:rsid w:val="006F7A34"/>
    <w:rsid w:val="006F7A93"/>
    <w:rsid w:val="00724E85"/>
    <w:rsid w:val="00730029"/>
    <w:rsid w:val="0073786C"/>
    <w:rsid w:val="0075090D"/>
    <w:rsid w:val="00754ECC"/>
    <w:rsid w:val="007654B4"/>
    <w:rsid w:val="00776F20"/>
    <w:rsid w:val="00797A66"/>
    <w:rsid w:val="00836C38"/>
    <w:rsid w:val="00846C73"/>
    <w:rsid w:val="00864D70"/>
    <w:rsid w:val="0091626C"/>
    <w:rsid w:val="0091768E"/>
    <w:rsid w:val="00957F1B"/>
    <w:rsid w:val="00965033"/>
    <w:rsid w:val="00994DB3"/>
    <w:rsid w:val="009C3AF7"/>
    <w:rsid w:val="009D1EE9"/>
    <w:rsid w:val="009F5B76"/>
    <w:rsid w:val="00A3324C"/>
    <w:rsid w:val="00A473EB"/>
    <w:rsid w:val="00AA060C"/>
    <w:rsid w:val="00AD3B3A"/>
    <w:rsid w:val="00AE3AFD"/>
    <w:rsid w:val="00B21F1C"/>
    <w:rsid w:val="00B30C77"/>
    <w:rsid w:val="00B3151A"/>
    <w:rsid w:val="00B57CBE"/>
    <w:rsid w:val="00B73A7D"/>
    <w:rsid w:val="00B83BF1"/>
    <w:rsid w:val="00B909EA"/>
    <w:rsid w:val="00C450A0"/>
    <w:rsid w:val="00C74F5C"/>
    <w:rsid w:val="00C81562"/>
    <w:rsid w:val="00C94BAB"/>
    <w:rsid w:val="00CA1C31"/>
    <w:rsid w:val="00CF24A7"/>
    <w:rsid w:val="00D02491"/>
    <w:rsid w:val="00D20A7F"/>
    <w:rsid w:val="00D27557"/>
    <w:rsid w:val="00D426F2"/>
    <w:rsid w:val="00D61F21"/>
    <w:rsid w:val="00D66B14"/>
    <w:rsid w:val="00DB5279"/>
    <w:rsid w:val="00DD0E9D"/>
    <w:rsid w:val="00DD6E8B"/>
    <w:rsid w:val="00E1691F"/>
    <w:rsid w:val="00E72368"/>
    <w:rsid w:val="00EA4544"/>
    <w:rsid w:val="00EB3316"/>
    <w:rsid w:val="00F00D88"/>
    <w:rsid w:val="00F1781A"/>
    <w:rsid w:val="00F22901"/>
    <w:rsid w:val="00F62F0B"/>
    <w:rsid w:val="00F83940"/>
    <w:rsid w:val="00FA7FB5"/>
    <w:rsid w:val="00FB03C2"/>
    <w:rsid w:val="00FD69BD"/>
    <w:rsid w:val="00FF16AB"/>
  </w:rsids>
  <m:mathPr>
    <m:mathFont m:val="Lucida Console"/>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Arial" w:hAnsi="Times New Roman" w:cs="Tahoma"/>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3AF7"/>
    <w:pPr>
      <w:widowControl w:val="0"/>
      <w:suppressAutoHyphens/>
      <w:autoSpaceDN w:val="0"/>
      <w:textAlignment w:val="baseline"/>
    </w:pPr>
    <w:rPr>
      <w:kern w:val="3"/>
    </w:rPr>
  </w:style>
  <w:style w:type="paragraph" w:styleId="Heading1">
    <w:name w:val="heading 1"/>
    <w:next w:val="Standard"/>
    <w:rsid w:val="009C3AF7"/>
    <w:pPr>
      <w:keepNext/>
      <w:suppressAutoHyphens/>
      <w:autoSpaceDN w:val="0"/>
      <w:spacing w:before="400" w:after="60"/>
      <w:textAlignment w:val="baseline"/>
      <w:outlineLvl w:val="0"/>
    </w:pPr>
    <w:rPr>
      <w:rFonts w:ascii="Impact" w:hAnsi="Impact" w:cs="Arial"/>
      <w:iCs/>
      <w:color w:val="000000"/>
      <w:kern w:val="3"/>
      <w:sz w:val="32"/>
      <w:szCs w:val="32"/>
      <w:lang w:val="en-GB"/>
    </w:rPr>
  </w:style>
  <w:style w:type="paragraph" w:styleId="Heading2">
    <w:name w:val="heading 2"/>
    <w:next w:val="Standard"/>
    <w:rsid w:val="009C3AF7"/>
    <w:pPr>
      <w:keepNext/>
      <w:suppressAutoHyphens/>
      <w:autoSpaceDN w:val="0"/>
      <w:spacing w:before="320" w:after="60"/>
      <w:textAlignment w:val="baseline"/>
      <w:outlineLvl w:val="1"/>
    </w:pPr>
    <w:rPr>
      <w:rFonts w:ascii="Impact" w:hAnsi="Impact" w:cs="Arial"/>
      <w:bCs/>
      <w:iCs/>
      <w:color w:val="333399"/>
      <w:kern w:val="3"/>
      <w:sz w:val="28"/>
      <w:szCs w:val="28"/>
      <w:lang w:val="en-GB"/>
    </w:rPr>
  </w:style>
  <w:style w:type="paragraph" w:styleId="Heading3">
    <w:name w:val="heading 3"/>
    <w:next w:val="Standard"/>
    <w:rsid w:val="009C3AF7"/>
    <w:pPr>
      <w:keepNext/>
      <w:suppressAutoHyphens/>
      <w:autoSpaceDN w:val="0"/>
      <w:spacing w:before="240" w:after="60"/>
      <w:textAlignment w:val="baseline"/>
      <w:outlineLvl w:val="2"/>
    </w:pPr>
    <w:rPr>
      <w:rFonts w:ascii="Impact" w:hAnsi="Impact" w:cs="Arial"/>
      <w:iCs/>
      <w:color w:val="3366FF"/>
      <w:kern w:val="3"/>
      <w:sz w:val="26"/>
      <w:szCs w:val="26"/>
      <w:lang w:val="en-GB"/>
    </w:rPr>
  </w:style>
  <w:style w:type="paragraph" w:styleId="Heading4">
    <w:name w:val="heading 4"/>
    <w:next w:val="Standard"/>
    <w:rsid w:val="009C3AF7"/>
    <w:pPr>
      <w:suppressAutoHyphens/>
      <w:autoSpaceDN w:val="0"/>
      <w:spacing w:before="160"/>
      <w:textAlignment w:val="baseline"/>
      <w:outlineLvl w:val="3"/>
    </w:pPr>
    <w:rPr>
      <w:rFonts w:ascii="Impact" w:hAnsi="Impact" w:cs="Arial"/>
      <w:iCs/>
      <w:color w:val="33CCCC"/>
      <w:kern w:val="3"/>
      <w:szCs w:val="28"/>
      <w:lang w:val="en-GB"/>
    </w:rPr>
  </w:style>
  <w:style w:type="paragraph" w:styleId="Heading5">
    <w:name w:val="heading 5"/>
    <w:next w:val="Standard"/>
    <w:rsid w:val="009C3AF7"/>
    <w:pPr>
      <w:suppressAutoHyphens/>
      <w:autoSpaceDN w:val="0"/>
      <w:spacing w:before="80"/>
      <w:textAlignment w:val="baseline"/>
      <w:outlineLvl w:val="4"/>
    </w:pPr>
    <w:rPr>
      <w:rFonts w:ascii="Arial" w:hAnsi="Arial" w:cs="Arial"/>
      <w:b/>
      <w:color w:val="000000"/>
      <w:kern w:val="3"/>
      <w:sz w:val="22"/>
      <w:szCs w:val="26"/>
      <w:lang w:val="en-GB"/>
    </w:rPr>
  </w:style>
  <w:style w:type="paragraph" w:styleId="Heading6">
    <w:name w:val="heading 6"/>
    <w:basedOn w:val="Heading2"/>
    <w:next w:val="Standard"/>
    <w:rsid w:val="009C3AF7"/>
    <w:pPr>
      <w:spacing w:before="400"/>
      <w:outlineLvl w:val="5"/>
    </w:pPr>
    <w:rPr>
      <w:b/>
      <w:bCs w:val="0"/>
      <w:sz w:val="20"/>
      <w:szCs w:val="22"/>
    </w:rPr>
  </w:style>
  <w:style w:type="character" w:default="1" w:styleId="DefaultParagraphFont">
    <w:name w:val="Default Paragraph Font"/>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customStyle="1" w:styleId="Standard">
    <w:name w:val="Standard"/>
    <w:rsid w:val="009C3AF7"/>
    <w:pPr>
      <w:suppressAutoHyphens/>
      <w:autoSpaceDN w:val="0"/>
      <w:spacing w:after="120"/>
      <w:textAlignment w:val="baseline"/>
    </w:pPr>
    <w:rPr>
      <w:rFonts w:ascii="Calibri" w:eastAsia="Times New Roman" w:hAnsi="Calibri" w:cs="Times New Roman"/>
      <w:kern w:val="3"/>
    </w:rPr>
  </w:style>
  <w:style w:type="paragraph" w:customStyle="1" w:styleId="Heading">
    <w:name w:val="Heading"/>
    <w:basedOn w:val="Standard"/>
    <w:next w:val="Textbody"/>
    <w:rsid w:val="009C3AF7"/>
    <w:pPr>
      <w:keepNext/>
      <w:spacing w:before="240"/>
    </w:pPr>
    <w:rPr>
      <w:rFonts w:ascii="Arial" w:eastAsia="Arial" w:hAnsi="Arial" w:cs="Tahoma"/>
      <w:sz w:val="28"/>
      <w:szCs w:val="28"/>
    </w:rPr>
  </w:style>
  <w:style w:type="paragraph" w:customStyle="1" w:styleId="Textbody">
    <w:name w:val="Text body"/>
    <w:basedOn w:val="Standard"/>
    <w:rsid w:val="009C3AF7"/>
  </w:style>
  <w:style w:type="paragraph" w:styleId="List">
    <w:name w:val="List"/>
    <w:basedOn w:val="Textbody"/>
    <w:rsid w:val="009C3AF7"/>
    <w:rPr>
      <w:rFonts w:cs="Tahoma"/>
    </w:rPr>
  </w:style>
  <w:style w:type="paragraph" w:styleId="Caption">
    <w:name w:val="caption"/>
    <w:basedOn w:val="Standard"/>
    <w:rsid w:val="009C3AF7"/>
    <w:pPr>
      <w:suppressLineNumbers/>
      <w:spacing w:before="120"/>
    </w:pPr>
    <w:rPr>
      <w:rFonts w:cs="Tahoma"/>
      <w:i/>
      <w:iCs/>
    </w:rPr>
  </w:style>
  <w:style w:type="paragraph" w:customStyle="1" w:styleId="Index">
    <w:name w:val="Index"/>
    <w:basedOn w:val="Standard"/>
    <w:rsid w:val="009C3AF7"/>
    <w:pPr>
      <w:suppressLineNumbers/>
    </w:pPr>
    <w:rPr>
      <w:rFonts w:cs="Tahoma"/>
    </w:rPr>
  </w:style>
  <w:style w:type="paragraph" w:customStyle="1" w:styleId="QuotePACKT">
    <w:name w:val="Quote [PACKT]"/>
    <w:basedOn w:val="Standard"/>
    <w:rsid w:val="009C3AF7"/>
    <w:pPr>
      <w:suppressAutoHyphens w:val="0"/>
      <w:spacing w:before="180" w:after="180"/>
      <w:ind w:left="432" w:right="432"/>
    </w:pPr>
  </w:style>
  <w:style w:type="paragraph" w:customStyle="1" w:styleId="ChapterTitlePACKT">
    <w:name w:val="Chapter Title [PACKT]"/>
    <w:next w:val="Standard"/>
    <w:rsid w:val="009C3AF7"/>
    <w:pPr>
      <w:suppressAutoHyphens/>
      <w:autoSpaceDN w:val="0"/>
      <w:spacing w:after="840"/>
      <w:jc w:val="right"/>
      <w:textAlignment w:val="baseline"/>
    </w:pPr>
    <w:rPr>
      <w:rFonts w:ascii="Impact" w:hAnsi="Impact" w:cs="Arial"/>
      <w:bCs/>
      <w:color w:val="000000"/>
      <w:kern w:val="3"/>
      <w:sz w:val="56"/>
      <w:szCs w:val="32"/>
      <w:lang w:val="en-GB"/>
    </w:rPr>
  </w:style>
  <w:style w:type="paragraph" w:customStyle="1" w:styleId="CodePACKT">
    <w:name w:val="Code [PACKT]"/>
    <w:basedOn w:val="Standard"/>
    <w:rsid w:val="009C3AF7"/>
    <w:pPr>
      <w:pBdr>
        <w:left w:val="single" w:sz="4" w:space="4" w:color="000000"/>
      </w:pBdr>
      <w:suppressAutoHyphens w:val="0"/>
      <w:spacing w:after="0"/>
      <w:ind w:left="360"/>
    </w:pPr>
    <w:rPr>
      <w:rFonts w:ascii="Lucida Console" w:hAnsi="Lucida Console"/>
      <w:sz w:val="18"/>
    </w:rPr>
  </w:style>
  <w:style w:type="paragraph" w:customStyle="1" w:styleId="BulletPACKT">
    <w:name w:val="Bullet [PACKT]"/>
    <w:basedOn w:val="Standard"/>
    <w:rsid w:val="009C3AF7"/>
    <w:pPr>
      <w:numPr>
        <w:numId w:val="4"/>
      </w:numPr>
      <w:tabs>
        <w:tab w:val="left" w:pos="360"/>
      </w:tabs>
      <w:spacing w:after="60"/>
      <w:ind w:right="360"/>
    </w:pPr>
    <w:rPr>
      <w:color w:val="800080"/>
    </w:rPr>
  </w:style>
  <w:style w:type="paragraph" w:customStyle="1" w:styleId="InformationBoxPACKT">
    <w:name w:val="Information Box [PACKT]"/>
    <w:basedOn w:val="Standard"/>
    <w:next w:val="Standard"/>
    <w:rsid w:val="009C3AF7"/>
    <w:pPr>
      <w:pBdr>
        <w:top w:val="single" w:sz="4" w:space="6" w:color="000000"/>
        <w:left w:val="single" w:sz="4" w:space="6" w:color="000000"/>
        <w:bottom w:val="single" w:sz="4" w:space="9" w:color="000000"/>
        <w:right w:val="single" w:sz="4" w:space="6" w:color="000000"/>
      </w:pBdr>
      <w:shd w:val="clear" w:color="auto" w:fill="FFFFFF"/>
      <w:spacing w:before="180" w:after="180"/>
      <w:ind w:left="360" w:right="360"/>
    </w:pPr>
  </w:style>
  <w:style w:type="paragraph" w:customStyle="1" w:styleId="NumberedBulletPACKT">
    <w:name w:val="Numbered Bullet [PACKT]"/>
    <w:basedOn w:val="BulletPACKT"/>
    <w:rsid w:val="009C3AF7"/>
    <w:pPr>
      <w:numPr>
        <w:numId w:val="36"/>
      </w:numPr>
      <w:ind w:left="720"/>
    </w:pPr>
    <w:rPr>
      <w:color w:val="666699"/>
    </w:rPr>
  </w:style>
  <w:style w:type="paragraph" w:customStyle="1" w:styleId="TableColumnHeadingPACKT">
    <w:name w:val="Table Column Heading [PACKT]"/>
    <w:basedOn w:val="Standard"/>
    <w:rsid w:val="009C3AF7"/>
    <w:pPr>
      <w:suppressAutoHyphens w:val="0"/>
      <w:spacing w:before="60" w:after="60"/>
    </w:pPr>
    <w:rPr>
      <w:rFonts w:cs="Arial"/>
      <w:b/>
      <w:bCs/>
    </w:rPr>
  </w:style>
  <w:style w:type="paragraph" w:customStyle="1" w:styleId="CodeEndPACKT">
    <w:name w:val="Code End [PACKT]"/>
    <w:basedOn w:val="CodePACKT"/>
    <w:next w:val="Standard"/>
    <w:rsid w:val="009C3AF7"/>
    <w:pPr>
      <w:spacing w:after="120"/>
    </w:pPr>
  </w:style>
  <w:style w:type="paragraph" w:customStyle="1" w:styleId="TableContentPACKT">
    <w:name w:val="Table Content [PACKT]"/>
    <w:basedOn w:val="TableColumnHeadingPACKT"/>
    <w:rsid w:val="009C3AF7"/>
    <w:rPr>
      <w:b w:val="0"/>
    </w:rPr>
  </w:style>
  <w:style w:type="paragraph" w:customStyle="1" w:styleId="Contents1">
    <w:name w:val="Contents 1"/>
    <w:basedOn w:val="Standard"/>
    <w:next w:val="Standard"/>
    <w:rsid w:val="009C3AF7"/>
    <w:pPr>
      <w:tabs>
        <w:tab w:val="right" w:pos="7906"/>
      </w:tabs>
    </w:pPr>
    <w:rPr>
      <w:rFonts w:ascii="Arial" w:hAnsi="Arial"/>
      <w:b/>
      <w:color w:val="000000"/>
      <w:u w:val="single"/>
    </w:rPr>
  </w:style>
  <w:style w:type="paragraph" w:customStyle="1" w:styleId="Contents2">
    <w:name w:val="Contents 2"/>
    <w:basedOn w:val="Standard"/>
    <w:next w:val="Standard"/>
    <w:rsid w:val="009C3AF7"/>
    <w:pPr>
      <w:tabs>
        <w:tab w:val="right" w:pos="8108"/>
      </w:tabs>
      <w:spacing w:before="20" w:after="60"/>
      <w:ind w:left="202"/>
    </w:pPr>
    <w:rPr>
      <w:rFonts w:ascii="Arial" w:hAnsi="Arial"/>
      <w:b/>
      <w:color w:val="000000"/>
    </w:rPr>
  </w:style>
  <w:style w:type="paragraph" w:customStyle="1" w:styleId="Contents3">
    <w:name w:val="Contents 3"/>
    <w:basedOn w:val="Standard"/>
    <w:next w:val="Standard"/>
    <w:rsid w:val="009C3AF7"/>
    <w:pPr>
      <w:tabs>
        <w:tab w:val="right" w:pos="8309"/>
      </w:tabs>
      <w:spacing w:before="40" w:after="20"/>
      <w:ind w:left="403"/>
    </w:pPr>
    <w:rPr>
      <w:rFonts w:ascii="Arial" w:hAnsi="Arial"/>
      <w:color w:val="000000"/>
    </w:rPr>
  </w:style>
  <w:style w:type="paragraph" w:customStyle="1" w:styleId="CommandLinePACKT">
    <w:name w:val="Command Line [PACKT]"/>
    <w:basedOn w:val="CodePACKT"/>
    <w:rsid w:val="009C3AF7"/>
    <w:pPr>
      <w:ind w:left="0"/>
    </w:pPr>
    <w:rPr>
      <w:b/>
    </w:rPr>
  </w:style>
  <w:style w:type="paragraph" w:customStyle="1" w:styleId="CodeHighlightedPACKT">
    <w:name w:val="Code Highlighted [PACKT]"/>
    <w:basedOn w:val="CodePACKT"/>
    <w:rsid w:val="009C3AF7"/>
    <w:pPr>
      <w:shd w:val="clear" w:color="auto" w:fill="99CCFF"/>
    </w:pPr>
    <w:rPr>
      <w:b/>
      <w:szCs w:val="16"/>
    </w:rPr>
  </w:style>
  <w:style w:type="paragraph" w:customStyle="1" w:styleId="ChapterNumberPACKT">
    <w:name w:val="Chapter Number [PACKT]"/>
    <w:next w:val="ChapterTitlePACKT"/>
    <w:rsid w:val="009C3AF7"/>
    <w:pPr>
      <w:suppressAutoHyphens/>
      <w:autoSpaceDN w:val="0"/>
      <w:jc w:val="right"/>
      <w:textAlignment w:val="baseline"/>
    </w:pPr>
    <w:rPr>
      <w:rFonts w:ascii="Impact" w:hAnsi="Impact" w:cs="Arial"/>
      <w:bCs/>
      <w:color w:val="000000"/>
      <w:kern w:val="3"/>
      <w:sz w:val="120"/>
      <w:szCs w:val="32"/>
      <w:lang w:val="en-GB"/>
    </w:rPr>
  </w:style>
  <w:style w:type="paragraph" w:customStyle="1" w:styleId="TFAPackt">
    <w:name w:val="TFA [Packt]"/>
    <w:basedOn w:val="Heading3"/>
    <w:next w:val="Standard"/>
    <w:rsid w:val="009C3AF7"/>
    <w:pPr>
      <w:shd w:val="clear" w:color="auto" w:fill="000000"/>
    </w:pPr>
    <w:rPr>
      <w:color w:val="948A54"/>
    </w:rPr>
  </w:style>
  <w:style w:type="paragraph" w:customStyle="1" w:styleId="LayoutInformationPACKT">
    <w:name w:val="Layout Information [PACKT]"/>
    <w:basedOn w:val="Standard"/>
    <w:next w:val="Standard"/>
    <w:rsid w:val="009C3AF7"/>
    <w:pPr>
      <w:pBdr>
        <w:top w:val="single" w:sz="4" w:space="1" w:color="000000"/>
        <w:left w:val="single" w:sz="4" w:space="4" w:color="000000"/>
        <w:bottom w:val="single" w:sz="4" w:space="1" w:color="000000"/>
        <w:right w:val="single" w:sz="4" w:space="4" w:color="000000"/>
      </w:pBdr>
      <w:shd w:val="clear" w:color="auto" w:fill="FF9900"/>
      <w:suppressAutoHyphens w:val="0"/>
      <w:jc w:val="center"/>
    </w:pPr>
    <w:rPr>
      <w:rFonts w:ascii="Arial" w:hAnsi="Arial"/>
      <w:b/>
      <w:color w:val="FF0000"/>
      <w:sz w:val="28"/>
      <w:szCs w:val="28"/>
    </w:rPr>
  </w:style>
  <w:style w:type="paragraph" w:customStyle="1" w:styleId="InternalNotePACKT">
    <w:name w:val="Internal Note [PACKT]"/>
    <w:basedOn w:val="Standard"/>
    <w:rsid w:val="009C3AF7"/>
    <w:rPr>
      <w:rFonts w:ascii="Arial" w:hAnsi="Arial"/>
      <w:b/>
      <w:color w:val="0000FF"/>
    </w:rPr>
  </w:style>
  <w:style w:type="paragraph" w:customStyle="1" w:styleId="BulletEndPACKT">
    <w:name w:val="Bullet End [PACKT]"/>
    <w:basedOn w:val="BulletPACKT"/>
    <w:next w:val="Standard"/>
    <w:rsid w:val="009C3AF7"/>
    <w:pPr>
      <w:spacing w:after="120"/>
    </w:pPr>
  </w:style>
  <w:style w:type="paragraph" w:styleId="DocumentMap">
    <w:name w:val="Document Map"/>
    <w:basedOn w:val="Standard"/>
    <w:rsid w:val="009C3AF7"/>
    <w:pPr>
      <w:shd w:val="clear" w:color="auto" w:fill="000080"/>
    </w:pPr>
    <w:rPr>
      <w:rFonts w:ascii="Tahoma" w:hAnsi="Tahoma" w:cs="Tahoma"/>
    </w:rPr>
  </w:style>
  <w:style w:type="paragraph" w:customStyle="1" w:styleId="FigurePACKT">
    <w:name w:val="Figure [PACKT]"/>
    <w:rsid w:val="009C3AF7"/>
    <w:pPr>
      <w:suppressAutoHyphens/>
      <w:autoSpaceDN w:val="0"/>
      <w:spacing w:before="240" w:after="240"/>
      <w:jc w:val="center"/>
      <w:textAlignment w:val="baseline"/>
    </w:pPr>
    <w:rPr>
      <w:rFonts w:ascii="Tahoma" w:hAnsi="Tahoma"/>
      <w:kern w:val="3"/>
      <w:sz w:val="16"/>
      <w:szCs w:val="16"/>
      <w:lang w:val="en-GB"/>
    </w:rPr>
  </w:style>
  <w:style w:type="paragraph" w:customStyle="1" w:styleId="NumberedBulletEndPACKT">
    <w:name w:val="Numbered Bullet End [PACKT]"/>
    <w:basedOn w:val="NumberedBulletPACKT"/>
    <w:next w:val="Standard"/>
    <w:rsid w:val="009C3AF7"/>
    <w:pPr>
      <w:spacing w:after="120"/>
    </w:pPr>
  </w:style>
  <w:style w:type="paragraph" w:customStyle="1" w:styleId="CodeHighlightedEndPACKT">
    <w:name w:val="Code Highlighted End [PACKT]"/>
    <w:basedOn w:val="CodeHighlightedPACKT"/>
    <w:next w:val="Standard"/>
    <w:rsid w:val="009C3AF7"/>
    <w:pPr>
      <w:spacing w:after="120"/>
    </w:pPr>
    <w:rPr>
      <w:bCs/>
      <w:szCs w:val="20"/>
    </w:rPr>
  </w:style>
  <w:style w:type="paragraph" w:customStyle="1" w:styleId="BulletwithoutBulletPACKT">
    <w:name w:val="Bullet without Bullet [PACKT]"/>
    <w:basedOn w:val="Standard"/>
    <w:rsid w:val="009C3AF7"/>
    <w:pPr>
      <w:suppressAutoHyphens w:val="0"/>
      <w:ind w:left="708"/>
    </w:pPr>
    <w:rPr>
      <w:color w:val="800080"/>
      <w:szCs w:val="20"/>
    </w:rPr>
  </w:style>
  <w:style w:type="paragraph" w:styleId="Index1">
    <w:name w:val="index 1"/>
    <w:basedOn w:val="Standard"/>
    <w:next w:val="Standard"/>
    <w:rsid w:val="009C3AF7"/>
    <w:pPr>
      <w:spacing w:after="0"/>
      <w:ind w:left="216" w:hanging="216"/>
    </w:pPr>
    <w:rPr>
      <w:sz w:val="18"/>
    </w:rPr>
  </w:style>
  <w:style w:type="paragraph" w:styleId="IndexHeading">
    <w:name w:val="index heading"/>
    <w:basedOn w:val="Standard"/>
    <w:next w:val="Index1"/>
    <w:rsid w:val="009C3AF7"/>
    <w:pPr>
      <w:spacing w:before="240"/>
      <w:jc w:val="center"/>
    </w:pPr>
    <w:rPr>
      <w:b/>
      <w:bCs/>
      <w:sz w:val="28"/>
      <w:szCs w:val="26"/>
    </w:rPr>
  </w:style>
  <w:style w:type="paragraph" w:customStyle="1" w:styleId="BulletwithinbulletPACKT">
    <w:name w:val="Bullet within bullet [PACKT]"/>
    <w:basedOn w:val="BulletPACKT"/>
    <w:rsid w:val="009C3AF7"/>
    <w:pPr>
      <w:numPr>
        <w:numId w:val="5"/>
      </w:numPr>
      <w:spacing w:after="20"/>
      <w:ind w:right="720"/>
    </w:pPr>
  </w:style>
  <w:style w:type="paragraph" w:customStyle="1" w:styleId="BulletwithinbulletendPACKT">
    <w:name w:val="Bullet within bullet end [PACKT]"/>
    <w:basedOn w:val="BulletwithinbulletPACKT"/>
    <w:rsid w:val="009C3AF7"/>
    <w:pPr>
      <w:numPr>
        <w:numId w:val="3"/>
      </w:numPr>
      <w:tabs>
        <w:tab w:val="clear" w:pos="360"/>
      </w:tabs>
      <w:spacing w:after="60"/>
      <w:ind w:left="1440"/>
    </w:pPr>
  </w:style>
  <w:style w:type="paragraph" w:customStyle="1" w:styleId="TipPACKT">
    <w:name w:val="Tip [PACKT]"/>
    <w:basedOn w:val="InformationBoxPACKT"/>
    <w:next w:val="Standard"/>
    <w:rsid w:val="009C3AF7"/>
    <w:pPr>
      <w:pBdr>
        <w:top w:val="none" w:sz="0" w:space="0" w:color="auto"/>
        <w:left w:val="none" w:sz="0" w:space="0" w:color="auto"/>
        <w:bottom w:val="double" w:sz="2" w:space="8" w:color="000000"/>
        <w:right w:val="none" w:sz="0" w:space="0" w:color="auto"/>
      </w:pBdr>
      <w:shd w:val="clear" w:color="auto" w:fill="auto"/>
    </w:pPr>
  </w:style>
  <w:style w:type="paragraph" w:customStyle="1" w:styleId="TipHeadingPACKT">
    <w:name w:val="Tip Heading [PACKT]"/>
    <w:basedOn w:val="Standard"/>
    <w:next w:val="TipPACKT"/>
    <w:rsid w:val="009C3AF7"/>
    <w:pPr>
      <w:pBdr>
        <w:top w:val="double" w:sz="2" w:space="6" w:color="000000"/>
      </w:pBdr>
      <w:spacing w:before="180" w:after="180"/>
      <w:ind w:left="360" w:right="360"/>
    </w:pPr>
    <w:rPr>
      <w:b/>
    </w:rPr>
  </w:style>
  <w:style w:type="paragraph" w:customStyle="1" w:styleId="TipwithoutheadingPACKT">
    <w:name w:val="Tip without heading [PACKT]"/>
    <w:basedOn w:val="TipPACKT"/>
    <w:rsid w:val="009C3AF7"/>
    <w:pPr>
      <w:pBdr>
        <w:top w:val="double" w:sz="2" w:space="8" w:color="000000"/>
      </w:pBdr>
    </w:pPr>
    <w:rPr>
      <w:szCs w:val="20"/>
    </w:rPr>
  </w:style>
  <w:style w:type="paragraph" w:customStyle="1" w:styleId="WJHPackt">
    <w:name w:val="WJH [Packt]"/>
    <w:basedOn w:val="TFAPackt"/>
    <w:next w:val="Standard"/>
    <w:rsid w:val="009C3AF7"/>
    <w:rPr>
      <w:color w:val="95B3D7"/>
    </w:rPr>
  </w:style>
  <w:style w:type="paragraph" w:customStyle="1" w:styleId="QuizPackt">
    <w:name w:val="Quiz [Packt]"/>
    <w:basedOn w:val="WJHPackt"/>
    <w:next w:val="Standard"/>
    <w:rsid w:val="009C3AF7"/>
    <w:rPr>
      <w:color w:val="E36C0A"/>
    </w:rPr>
  </w:style>
  <w:style w:type="paragraph" w:customStyle="1" w:styleId="HeroPackt">
    <w:name w:val="Hero [Packt]"/>
    <w:basedOn w:val="QuizPackt"/>
    <w:next w:val="Standard"/>
    <w:rsid w:val="009C3AF7"/>
    <w:rPr>
      <w:color w:val="C2D69B"/>
    </w:rPr>
  </w:style>
  <w:style w:type="paragraph" w:styleId="Footer">
    <w:name w:val="footer"/>
    <w:basedOn w:val="Standard"/>
    <w:rsid w:val="009C3AF7"/>
    <w:pPr>
      <w:suppressLineNumbers/>
      <w:tabs>
        <w:tab w:val="center" w:pos="4986"/>
        <w:tab w:val="right" w:pos="9972"/>
      </w:tabs>
    </w:pPr>
  </w:style>
  <w:style w:type="paragraph" w:customStyle="1" w:styleId="Framecontents">
    <w:name w:val="Frame contents"/>
    <w:basedOn w:val="Textbody"/>
    <w:rsid w:val="009C3AF7"/>
  </w:style>
  <w:style w:type="paragraph" w:styleId="Header">
    <w:name w:val="header"/>
    <w:basedOn w:val="Standard"/>
    <w:rsid w:val="009C3AF7"/>
    <w:pPr>
      <w:suppressLineNumbers/>
      <w:tabs>
        <w:tab w:val="center" w:pos="4986"/>
        <w:tab w:val="right" w:pos="9972"/>
      </w:tabs>
    </w:pPr>
  </w:style>
  <w:style w:type="paragraph" w:customStyle="1" w:styleId="NormalPACKT">
    <w:name w:val="Normal [PACKT]"/>
    <w:rsid w:val="009C3AF7"/>
    <w:pPr>
      <w:suppressAutoHyphens/>
      <w:autoSpaceDN w:val="0"/>
      <w:spacing w:after="120"/>
      <w:textAlignment w:val="baseline"/>
    </w:pPr>
    <w:rPr>
      <w:rFonts w:eastAsia="Times New Roman" w:cs="Times New Roman"/>
      <w:kern w:val="3"/>
      <w:sz w:val="22"/>
    </w:rPr>
  </w:style>
  <w:style w:type="paragraph" w:customStyle="1" w:styleId="PreformattedText">
    <w:name w:val="Preformatted Text"/>
    <w:basedOn w:val="Standard"/>
    <w:rsid w:val="009C3AF7"/>
    <w:pPr>
      <w:spacing w:after="0"/>
    </w:pPr>
    <w:rPr>
      <w:rFonts w:ascii="Courier New" w:eastAsia="Courier New" w:hAnsi="Courier New" w:cs="Courier New"/>
      <w:szCs w:val="20"/>
    </w:rPr>
  </w:style>
  <w:style w:type="character" w:customStyle="1" w:styleId="WW8Num3z0">
    <w:name w:val="WW8Num3z0"/>
    <w:rsid w:val="009C3AF7"/>
    <w:rPr>
      <w:rFonts w:ascii="Courier New" w:hAnsi="Courier New" w:cs="Courier New"/>
    </w:rPr>
  </w:style>
  <w:style w:type="character" w:customStyle="1" w:styleId="WW8Num4z0">
    <w:name w:val="WW8Num4z0"/>
    <w:rsid w:val="009C3AF7"/>
    <w:rPr>
      <w:rFonts w:ascii="Symbol" w:hAnsi="Symbol"/>
      <w:color w:val="000000"/>
    </w:rPr>
  </w:style>
  <w:style w:type="character" w:customStyle="1" w:styleId="WW8Num5z0">
    <w:name w:val="WW8Num5z0"/>
    <w:rsid w:val="009C3AF7"/>
    <w:rPr>
      <w:rFonts w:ascii="Symbol" w:hAnsi="Symbol"/>
    </w:rPr>
  </w:style>
  <w:style w:type="character" w:customStyle="1" w:styleId="WW8Num8z0">
    <w:name w:val="WW8Num8z0"/>
    <w:rsid w:val="009C3AF7"/>
    <w:rPr>
      <w:rFonts w:ascii="Symbol" w:hAnsi="Symbol"/>
    </w:rPr>
  </w:style>
  <w:style w:type="character" w:customStyle="1" w:styleId="WW8Num8z1">
    <w:name w:val="WW8Num8z1"/>
    <w:rsid w:val="009C3AF7"/>
    <w:rPr>
      <w:rFonts w:ascii="OpenSymbol, 'Arial Unicode MS'" w:hAnsi="OpenSymbol, 'Arial Unicode MS'" w:cs="OpenSymbol, 'Arial Unicode MS'"/>
    </w:rPr>
  </w:style>
  <w:style w:type="character" w:customStyle="1" w:styleId="WW8Num9z0">
    <w:name w:val="WW8Num9z0"/>
    <w:rsid w:val="009C3AF7"/>
    <w:rPr>
      <w:rFonts w:ascii="Symbol" w:hAnsi="Symbol" w:cs="OpenSymbol, 'Arial Unicode MS'"/>
    </w:rPr>
  </w:style>
  <w:style w:type="character" w:customStyle="1" w:styleId="WW8Num9z1">
    <w:name w:val="WW8Num9z1"/>
    <w:rsid w:val="009C3AF7"/>
    <w:rPr>
      <w:rFonts w:ascii="OpenSymbol, 'Arial Unicode MS'" w:hAnsi="OpenSymbol, 'Arial Unicode MS'" w:cs="OpenSymbol, 'Arial Unicode MS'"/>
    </w:rPr>
  </w:style>
  <w:style w:type="character" w:customStyle="1" w:styleId="WW8Num10z0">
    <w:name w:val="WW8Num10z0"/>
    <w:rsid w:val="009C3AF7"/>
    <w:rPr>
      <w:rFonts w:ascii="Wingdings 3" w:hAnsi="Wingdings 3"/>
    </w:rPr>
  </w:style>
  <w:style w:type="character" w:customStyle="1" w:styleId="WW8Num10z1">
    <w:name w:val="WW8Num10z1"/>
    <w:rsid w:val="009C3AF7"/>
    <w:rPr>
      <w:rFonts w:ascii="OpenSymbol, 'Arial Unicode MS'" w:hAnsi="OpenSymbol, 'Arial Unicode MS'" w:cs="OpenSymbol, 'Arial Unicode MS'"/>
    </w:rPr>
  </w:style>
  <w:style w:type="character" w:customStyle="1" w:styleId="WW8Num12z0">
    <w:name w:val="WW8Num12z0"/>
    <w:rsid w:val="009C3AF7"/>
    <w:rPr>
      <w:rFonts w:ascii="Symbol" w:hAnsi="Symbol"/>
      <w:color w:val="000000"/>
    </w:rPr>
  </w:style>
  <w:style w:type="character" w:customStyle="1" w:styleId="WW8Num12z1">
    <w:name w:val="WW8Num12z1"/>
    <w:rsid w:val="009C3AF7"/>
    <w:rPr>
      <w:rFonts w:ascii="Courier New" w:hAnsi="Courier New" w:cs="Courier New"/>
    </w:rPr>
  </w:style>
  <w:style w:type="character" w:customStyle="1" w:styleId="WW8Num13z0">
    <w:name w:val="WW8Num13z0"/>
    <w:rsid w:val="009C3AF7"/>
    <w:rPr>
      <w:rFonts w:ascii="Courier New" w:hAnsi="Courier New" w:cs="Courier New"/>
    </w:rPr>
  </w:style>
  <w:style w:type="character" w:customStyle="1" w:styleId="WW8Num13z1">
    <w:name w:val="WW8Num13z1"/>
    <w:rsid w:val="009C3AF7"/>
    <w:rPr>
      <w:rFonts w:ascii="OpenSymbol, 'Arial Unicode MS'" w:hAnsi="OpenSymbol, 'Arial Unicode MS'" w:cs="OpenSymbol, 'Arial Unicode MS'"/>
    </w:rPr>
  </w:style>
  <w:style w:type="character" w:customStyle="1" w:styleId="WW8Num14z0">
    <w:name w:val="WW8Num14z0"/>
    <w:rsid w:val="009C3AF7"/>
    <w:rPr>
      <w:rFonts w:ascii="Symbol" w:hAnsi="Symbol"/>
    </w:rPr>
  </w:style>
  <w:style w:type="character" w:customStyle="1" w:styleId="WW8Num14z1">
    <w:name w:val="WW8Num14z1"/>
    <w:rsid w:val="009C3AF7"/>
    <w:rPr>
      <w:rFonts w:ascii="Courier New" w:hAnsi="Courier New" w:cs="Courier New"/>
    </w:rPr>
  </w:style>
  <w:style w:type="character" w:customStyle="1" w:styleId="WW8Num15z0">
    <w:name w:val="WW8Num15z0"/>
    <w:rsid w:val="009C3AF7"/>
    <w:rPr>
      <w:rFonts w:ascii="Symbol" w:hAnsi="Symbol"/>
      <w:color w:val="000000"/>
    </w:rPr>
  </w:style>
  <w:style w:type="character" w:customStyle="1" w:styleId="WW8Num15z1">
    <w:name w:val="WW8Num15z1"/>
    <w:rsid w:val="009C3AF7"/>
    <w:rPr>
      <w:rFonts w:ascii="Courier New" w:hAnsi="Courier New" w:cs="Courier New"/>
    </w:rPr>
  </w:style>
  <w:style w:type="character" w:customStyle="1" w:styleId="WW8Num18z0">
    <w:name w:val="WW8Num18z0"/>
    <w:rsid w:val="009C3AF7"/>
    <w:rPr>
      <w:rFonts w:ascii="Symbol" w:hAnsi="Symbol" w:cs="OpenSymbol, 'Arial Unicode MS'"/>
    </w:rPr>
  </w:style>
  <w:style w:type="character" w:customStyle="1" w:styleId="WW8Num18z1">
    <w:name w:val="WW8Num18z1"/>
    <w:rsid w:val="009C3AF7"/>
    <w:rPr>
      <w:rFonts w:ascii="OpenSymbol, 'Arial Unicode MS'" w:hAnsi="OpenSymbol, 'Arial Unicode MS'" w:cs="OpenSymbol, 'Arial Unicode MS'"/>
    </w:rPr>
  </w:style>
  <w:style w:type="character" w:customStyle="1" w:styleId="WW8Num19z0">
    <w:name w:val="WW8Num19z0"/>
    <w:rsid w:val="009C3AF7"/>
    <w:rPr>
      <w:rFonts w:ascii="Symbol" w:hAnsi="Symbol" w:cs="OpenSymbol, 'Arial Unicode MS'"/>
    </w:rPr>
  </w:style>
  <w:style w:type="character" w:customStyle="1" w:styleId="WW8Num19z1">
    <w:name w:val="WW8Num19z1"/>
    <w:rsid w:val="009C3AF7"/>
    <w:rPr>
      <w:rFonts w:ascii="OpenSymbol, 'Arial Unicode MS'" w:hAnsi="OpenSymbol, 'Arial Unicode MS'" w:cs="OpenSymbol, 'Arial Unicode MS'"/>
    </w:rPr>
  </w:style>
  <w:style w:type="character" w:customStyle="1" w:styleId="Absatz-Standardschriftart">
    <w:name w:val="Absatz-Standardschriftart"/>
    <w:rsid w:val="009C3AF7"/>
  </w:style>
  <w:style w:type="character" w:customStyle="1" w:styleId="WW8Num6z0">
    <w:name w:val="WW8Num6z0"/>
    <w:rsid w:val="009C3AF7"/>
    <w:rPr>
      <w:rFonts w:ascii="Symbol" w:hAnsi="Symbol"/>
    </w:rPr>
  </w:style>
  <w:style w:type="character" w:customStyle="1" w:styleId="WW8Num7z0">
    <w:name w:val="WW8Num7z0"/>
    <w:rsid w:val="009C3AF7"/>
    <w:rPr>
      <w:rFonts w:ascii="Symbol" w:hAnsi="Symbol"/>
    </w:rPr>
  </w:style>
  <w:style w:type="character" w:customStyle="1" w:styleId="WW8Num11z0">
    <w:name w:val="WW8Num11z0"/>
    <w:rsid w:val="009C3AF7"/>
    <w:rPr>
      <w:rFonts w:ascii="Symbol" w:hAnsi="Symbol"/>
    </w:rPr>
  </w:style>
  <w:style w:type="character" w:customStyle="1" w:styleId="WW8Num11z1">
    <w:name w:val="WW8Num11z1"/>
    <w:rsid w:val="009C3AF7"/>
    <w:rPr>
      <w:rFonts w:ascii="Courier New" w:hAnsi="Courier New" w:cs="Courier New"/>
    </w:rPr>
  </w:style>
  <w:style w:type="character" w:customStyle="1" w:styleId="WW8Num11z2">
    <w:name w:val="WW8Num11z2"/>
    <w:rsid w:val="009C3AF7"/>
    <w:rPr>
      <w:rFonts w:ascii="Wingdings" w:hAnsi="Wingdings"/>
    </w:rPr>
  </w:style>
  <w:style w:type="character" w:customStyle="1" w:styleId="WW8Num12z2">
    <w:name w:val="WW8Num12z2"/>
    <w:rsid w:val="009C3AF7"/>
    <w:rPr>
      <w:rFonts w:ascii="Wingdings" w:hAnsi="Wingdings"/>
    </w:rPr>
  </w:style>
  <w:style w:type="character" w:customStyle="1" w:styleId="WW8Num12z3">
    <w:name w:val="WW8Num12z3"/>
    <w:rsid w:val="009C3AF7"/>
    <w:rPr>
      <w:rFonts w:ascii="Symbol" w:hAnsi="Symbol"/>
    </w:rPr>
  </w:style>
  <w:style w:type="character" w:customStyle="1" w:styleId="WW8Num13z2">
    <w:name w:val="WW8Num13z2"/>
    <w:rsid w:val="009C3AF7"/>
    <w:rPr>
      <w:rFonts w:ascii="Wingdings" w:hAnsi="Wingdings"/>
    </w:rPr>
  </w:style>
  <w:style w:type="character" w:customStyle="1" w:styleId="WW8Num13z3">
    <w:name w:val="WW8Num13z3"/>
    <w:rsid w:val="009C3AF7"/>
    <w:rPr>
      <w:rFonts w:ascii="Symbol" w:hAnsi="Symbol"/>
    </w:rPr>
  </w:style>
  <w:style w:type="character" w:customStyle="1" w:styleId="WW8Num14z2">
    <w:name w:val="WW8Num14z2"/>
    <w:rsid w:val="009C3AF7"/>
    <w:rPr>
      <w:rFonts w:ascii="Wingdings" w:hAnsi="Wingdings"/>
    </w:rPr>
  </w:style>
  <w:style w:type="character" w:customStyle="1" w:styleId="WW8Num15z2">
    <w:name w:val="WW8Num15z2"/>
    <w:rsid w:val="009C3AF7"/>
    <w:rPr>
      <w:rFonts w:ascii="Wingdings" w:hAnsi="Wingdings"/>
    </w:rPr>
  </w:style>
  <w:style w:type="character" w:customStyle="1" w:styleId="WW8Num15z3">
    <w:name w:val="WW8Num15z3"/>
    <w:rsid w:val="009C3AF7"/>
    <w:rPr>
      <w:rFonts w:ascii="Symbol" w:hAnsi="Symbol"/>
    </w:rPr>
  </w:style>
  <w:style w:type="character" w:customStyle="1" w:styleId="WW8Num16z0">
    <w:name w:val="WW8Num16z0"/>
    <w:rsid w:val="009C3AF7"/>
    <w:rPr>
      <w:rFonts w:ascii="Courier New" w:hAnsi="Courier New" w:cs="Courier New"/>
    </w:rPr>
  </w:style>
  <w:style w:type="character" w:customStyle="1" w:styleId="WW8Num16z2">
    <w:name w:val="WW8Num16z2"/>
    <w:rsid w:val="009C3AF7"/>
    <w:rPr>
      <w:rFonts w:ascii="Wingdings" w:hAnsi="Wingdings"/>
    </w:rPr>
  </w:style>
  <w:style w:type="character" w:customStyle="1" w:styleId="WW8Num16z3">
    <w:name w:val="WW8Num16z3"/>
    <w:rsid w:val="009C3AF7"/>
    <w:rPr>
      <w:rFonts w:ascii="Symbol" w:hAnsi="Symbol"/>
    </w:rPr>
  </w:style>
  <w:style w:type="character" w:customStyle="1" w:styleId="Heading3Char">
    <w:name w:val="Heading 3 Char"/>
    <w:rsid w:val="009C3AF7"/>
    <w:rPr>
      <w:rFonts w:ascii="Impact" w:hAnsi="Impact" w:cs="Arial"/>
      <w:iCs/>
      <w:color w:val="3366FF"/>
      <w:sz w:val="26"/>
      <w:szCs w:val="26"/>
      <w:lang w:val="en-GB" w:bidi="ar-SA"/>
    </w:rPr>
  </w:style>
  <w:style w:type="character" w:customStyle="1" w:styleId="Heading4Char">
    <w:name w:val="Heading 4 Char"/>
    <w:rsid w:val="009C3AF7"/>
    <w:rPr>
      <w:rFonts w:ascii="Impact" w:hAnsi="Impact" w:cs="Arial"/>
      <w:iCs/>
      <w:color w:val="33CCCC"/>
      <w:sz w:val="24"/>
      <w:szCs w:val="28"/>
      <w:lang w:val="en-GB" w:bidi="ar-SA"/>
    </w:rPr>
  </w:style>
  <w:style w:type="character" w:customStyle="1" w:styleId="InformationBoxPACKTChar">
    <w:name w:val="Information Box [PACKT] Char"/>
    <w:rsid w:val="009C3AF7"/>
    <w:rPr>
      <w:sz w:val="22"/>
      <w:szCs w:val="24"/>
      <w:lang w:val="en-US" w:bidi="ar-SA"/>
    </w:rPr>
  </w:style>
  <w:style w:type="character" w:customStyle="1" w:styleId="CodeInTextPACKT">
    <w:name w:val="Code In Text [PACKT]"/>
    <w:rsid w:val="009C3AF7"/>
    <w:rPr>
      <w:rFonts w:ascii="Lucida Console" w:hAnsi="Lucida Console"/>
      <w:color w:val="FF0000"/>
      <w:sz w:val="18"/>
    </w:rPr>
  </w:style>
  <w:style w:type="character" w:customStyle="1" w:styleId="ScreenTextPACKT">
    <w:name w:val="Screen Text [PACKT]"/>
    <w:rsid w:val="009C3AF7"/>
    <w:rPr>
      <w:rFonts w:ascii="Calibri" w:hAnsi="Calibri"/>
      <w:b/>
      <w:color w:val="008000"/>
      <w:sz w:val="20"/>
    </w:rPr>
  </w:style>
  <w:style w:type="character" w:styleId="PageNumber">
    <w:name w:val="page number"/>
    <w:rsid w:val="009C3AF7"/>
    <w:rPr>
      <w:rFonts w:ascii="Arial" w:hAnsi="Arial"/>
      <w:b/>
      <w:color w:val="000000"/>
      <w:sz w:val="16"/>
    </w:rPr>
  </w:style>
  <w:style w:type="character" w:customStyle="1" w:styleId="HeaderFooterPACKT">
    <w:name w:val="Header/Footer [PACKT]"/>
    <w:rsid w:val="009C3AF7"/>
    <w:rPr>
      <w:rFonts w:ascii="Arial" w:hAnsi="Arial"/>
      <w:color w:val="000000"/>
      <w:sz w:val="16"/>
    </w:rPr>
  </w:style>
  <w:style w:type="character" w:customStyle="1" w:styleId="KeyWordPACKT">
    <w:name w:val="Key Word [PACKT]"/>
    <w:rsid w:val="009C3AF7"/>
    <w:rPr>
      <w:b/>
      <w:color w:val="000080"/>
    </w:rPr>
  </w:style>
  <w:style w:type="character" w:customStyle="1" w:styleId="KeyPACKT">
    <w:name w:val="Key [PACKT]"/>
    <w:rsid w:val="009C3AF7"/>
    <w:rPr>
      <w:i/>
      <w:color w:val="800080"/>
    </w:rPr>
  </w:style>
  <w:style w:type="character" w:customStyle="1" w:styleId="URLPACKT">
    <w:name w:val="URL [PACKT]"/>
    <w:rsid w:val="009C3AF7"/>
    <w:rPr>
      <w:i/>
    </w:rPr>
  </w:style>
  <w:style w:type="character" w:customStyle="1" w:styleId="FigurePACKTChar">
    <w:name w:val="Figure [PACKT] Char"/>
    <w:rsid w:val="009C3AF7"/>
    <w:rPr>
      <w:rFonts w:ascii="Tahoma" w:hAnsi="Tahoma" w:cs="Tahoma"/>
      <w:sz w:val="16"/>
      <w:szCs w:val="16"/>
      <w:lang w:val="en-GB" w:bidi="ar-SA"/>
    </w:rPr>
  </w:style>
  <w:style w:type="character" w:customStyle="1" w:styleId="Heading1Char">
    <w:name w:val="Heading 1 Char"/>
    <w:rsid w:val="009C3AF7"/>
    <w:rPr>
      <w:rFonts w:ascii="Impact" w:hAnsi="Impact" w:cs="Arial"/>
      <w:iCs/>
      <w:color w:val="000000"/>
      <w:kern w:val="3"/>
      <w:sz w:val="32"/>
      <w:szCs w:val="32"/>
      <w:lang w:val="en-GB" w:bidi="ar-SA"/>
    </w:rPr>
  </w:style>
  <w:style w:type="character" w:customStyle="1" w:styleId="BoldPACKT">
    <w:name w:val="Bold [PACKT]"/>
    <w:rsid w:val="009C3AF7"/>
    <w:rPr>
      <w:b/>
    </w:rPr>
  </w:style>
  <w:style w:type="character" w:customStyle="1" w:styleId="NumberingSymbols">
    <w:name w:val="Numbering Symbols"/>
    <w:rsid w:val="009C3AF7"/>
  </w:style>
  <w:style w:type="character" w:customStyle="1" w:styleId="BulletSymbols">
    <w:name w:val="Bullet Symbols"/>
    <w:rsid w:val="009C3AF7"/>
    <w:rPr>
      <w:rFonts w:ascii="OpenSymbol, 'Arial Unicode MS'" w:eastAsia="OpenSymbol, 'Arial Unicode MS'" w:hAnsi="OpenSymbol, 'Arial Unicode MS'" w:cs="OpenSymbol, 'Arial Unicode MS'"/>
    </w:rPr>
  </w:style>
  <w:style w:type="character" w:customStyle="1" w:styleId="ItalicsPACKT">
    <w:name w:val="Italics [PACKT]"/>
    <w:rsid w:val="009C3AF7"/>
    <w:rPr>
      <w:i/>
    </w:rPr>
  </w:style>
  <w:style w:type="character" w:customStyle="1" w:styleId="Internetlink">
    <w:name w:val="Internet link"/>
    <w:rsid w:val="009C3AF7"/>
    <w:rPr>
      <w:color w:val="000080"/>
      <w:u w:val="single"/>
    </w:rPr>
  </w:style>
  <w:style w:type="character" w:customStyle="1" w:styleId="NormalPACKTChar">
    <w:name w:val="Normal [PACKT] Char"/>
    <w:rsid w:val="009C3AF7"/>
    <w:rPr>
      <w:sz w:val="22"/>
      <w:szCs w:val="24"/>
      <w:lang w:val="en-US" w:bidi="ar-SA"/>
    </w:rPr>
  </w:style>
  <w:style w:type="character" w:customStyle="1" w:styleId="VisitedInternetLink">
    <w:name w:val="Visited Internet Link"/>
    <w:rsid w:val="009C3AF7"/>
    <w:rPr>
      <w:color w:val="800000"/>
      <w:u w:val="single"/>
    </w:rPr>
  </w:style>
  <w:style w:type="numbering" w:customStyle="1" w:styleId="WW8Num1">
    <w:name w:val="WW8Num1"/>
    <w:basedOn w:val="NoList"/>
    <w:rsid w:val="009C3AF7"/>
    <w:pPr>
      <w:numPr>
        <w:numId w:val="1"/>
      </w:numPr>
    </w:pPr>
  </w:style>
  <w:style w:type="numbering" w:customStyle="1" w:styleId="WW8Num2">
    <w:name w:val="WW8Num2"/>
    <w:basedOn w:val="NoList"/>
    <w:rsid w:val="009C3AF7"/>
    <w:pPr>
      <w:numPr>
        <w:numId w:val="2"/>
      </w:numPr>
    </w:pPr>
  </w:style>
  <w:style w:type="numbering" w:customStyle="1" w:styleId="WW8Num3">
    <w:name w:val="WW8Num3"/>
    <w:basedOn w:val="NoList"/>
    <w:rsid w:val="009C3AF7"/>
    <w:pPr>
      <w:numPr>
        <w:numId w:val="3"/>
      </w:numPr>
    </w:pPr>
  </w:style>
  <w:style w:type="numbering" w:customStyle="1" w:styleId="WW8Num4">
    <w:name w:val="WW8Num4"/>
    <w:basedOn w:val="NoList"/>
    <w:rsid w:val="009C3AF7"/>
    <w:pPr>
      <w:numPr>
        <w:numId w:val="4"/>
      </w:numPr>
    </w:pPr>
  </w:style>
  <w:style w:type="numbering" w:customStyle="1" w:styleId="WW8Num5">
    <w:name w:val="WW8Num5"/>
    <w:basedOn w:val="NoList"/>
    <w:rsid w:val="009C3AF7"/>
    <w:pPr>
      <w:numPr>
        <w:numId w:val="5"/>
      </w:numPr>
    </w:pPr>
  </w:style>
  <w:style w:type="numbering" w:customStyle="1" w:styleId="WW8Num6">
    <w:name w:val="WW8Num6"/>
    <w:basedOn w:val="NoList"/>
    <w:rsid w:val="009C3AF7"/>
    <w:pPr>
      <w:numPr>
        <w:numId w:val="6"/>
      </w:numPr>
    </w:pPr>
  </w:style>
  <w:style w:type="numbering" w:customStyle="1" w:styleId="WW8Num7">
    <w:name w:val="WW8Num7"/>
    <w:basedOn w:val="NoList"/>
    <w:rsid w:val="009C3AF7"/>
    <w:pPr>
      <w:numPr>
        <w:numId w:val="7"/>
      </w:numPr>
    </w:pPr>
  </w:style>
  <w:style w:type="numbering" w:customStyle="1" w:styleId="WW8Num8">
    <w:name w:val="WW8Num8"/>
    <w:basedOn w:val="NoList"/>
    <w:rsid w:val="009C3AF7"/>
    <w:pPr>
      <w:numPr>
        <w:numId w:val="8"/>
      </w:numPr>
    </w:pPr>
  </w:style>
  <w:style w:type="numbering" w:customStyle="1" w:styleId="WW8Num9">
    <w:name w:val="WW8Num9"/>
    <w:basedOn w:val="NoList"/>
    <w:rsid w:val="009C3AF7"/>
    <w:pPr>
      <w:numPr>
        <w:numId w:val="9"/>
      </w:numPr>
    </w:pPr>
  </w:style>
  <w:style w:type="numbering" w:customStyle="1" w:styleId="WW8Num10">
    <w:name w:val="WW8Num10"/>
    <w:basedOn w:val="NoList"/>
    <w:rsid w:val="009C3AF7"/>
    <w:pPr>
      <w:numPr>
        <w:numId w:val="10"/>
      </w:numPr>
    </w:pPr>
  </w:style>
  <w:style w:type="numbering" w:customStyle="1" w:styleId="WW8Num11">
    <w:name w:val="WW8Num11"/>
    <w:basedOn w:val="NoList"/>
    <w:rsid w:val="009C3AF7"/>
    <w:pPr>
      <w:numPr>
        <w:numId w:val="11"/>
      </w:numPr>
    </w:pPr>
  </w:style>
  <w:style w:type="numbering" w:customStyle="1" w:styleId="WW8Num12">
    <w:name w:val="WW8Num12"/>
    <w:basedOn w:val="NoList"/>
    <w:rsid w:val="009C3AF7"/>
    <w:pPr>
      <w:numPr>
        <w:numId w:val="12"/>
      </w:numPr>
    </w:pPr>
  </w:style>
  <w:style w:type="numbering" w:customStyle="1" w:styleId="WW8Num13">
    <w:name w:val="WW8Num13"/>
    <w:basedOn w:val="NoList"/>
    <w:rsid w:val="009C3AF7"/>
    <w:pPr>
      <w:numPr>
        <w:numId w:val="13"/>
      </w:numPr>
    </w:pPr>
  </w:style>
  <w:style w:type="numbering" w:customStyle="1" w:styleId="WW8Num14">
    <w:name w:val="WW8Num14"/>
    <w:basedOn w:val="NoList"/>
    <w:rsid w:val="009C3AF7"/>
    <w:pPr>
      <w:numPr>
        <w:numId w:val="14"/>
      </w:numPr>
    </w:pPr>
  </w:style>
  <w:style w:type="numbering" w:customStyle="1" w:styleId="WW8Num15">
    <w:name w:val="WW8Num15"/>
    <w:basedOn w:val="NoList"/>
    <w:rsid w:val="009C3AF7"/>
    <w:pPr>
      <w:numPr>
        <w:numId w:val="15"/>
      </w:numPr>
    </w:pPr>
  </w:style>
  <w:style w:type="numbering" w:customStyle="1" w:styleId="WW8Num16">
    <w:name w:val="WW8Num16"/>
    <w:basedOn w:val="NoList"/>
    <w:rsid w:val="009C3AF7"/>
    <w:pPr>
      <w:numPr>
        <w:numId w:val="16"/>
      </w:numPr>
    </w:pPr>
  </w:style>
  <w:style w:type="numbering" w:customStyle="1" w:styleId="WW8Num17">
    <w:name w:val="WW8Num17"/>
    <w:basedOn w:val="NoList"/>
    <w:rsid w:val="009C3AF7"/>
    <w:pPr>
      <w:numPr>
        <w:numId w:val="17"/>
      </w:numPr>
    </w:pPr>
  </w:style>
  <w:style w:type="numbering" w:customStyle="1" w:styleId="WW8Num18">
    <w:name w:val="WW8Num18"/>
    <w:basedOn w:val="NoList"/>
    <w:rsid w:val="009C3AF7"/>
    <w:pPr>
      <w:numPr>
        <w:numId w:val="18"/>
      </w:numPr>
    </w:pPr>
  </w:style>
  <w:style w:type="numbering" w:customStyle="1" w:styleId="WW8Num19">
    <w:name w:val="WW8Num19"/>
    <w:basedOn w:val="NoList"/>
    <w:rsid w:val="009C3AF7"/>
    <w:pPr>
      <w:numPr>
        <w:numId w:val="19"/>
      </w:numPr>
    </w:pPr>
  </w:style>
  <w:style w:type="character" w:styleId="CommentReference">
    <w:name w:val="annotation reference"/>
    <w:uiPriority w:val="99"/>
    <w:semiHidden/>
    <w:unhideWhenUsed/>
    <w:rsid w:val="00012F61"/>
    <w:rPr>
      <w:sz w:val="16"/>
      <w:szCs w:val="16"/>
    </w:rPr>
  </w:style>
  <w:style w:type="paragraph" w:styleId="CommentText">
    <w:name w:val="annotation text"/>
    <w:basedOn w:val="Normal"/>
    <w:link w:val="CommentTextChar"/>
    <w:unhideWhenUsed/>
    <w:rsid w:val="00012F61"/>
    <w:rPr>
      <w:sz w:val="20"/>
      <w:szCs w:val="20"/>
    </w:rPr>
  </w:style>
  <w:style w:type="character" w:customStyle="1" w:styleId="CommentTextChar">
    <w:name w:val="Comment Text Char"/>
    <w:link w:val="CommentText"/>
    <w:rsid w:val="00012F61"/>
    <w:rPr>
      <w:kern w:val="3"/>
    </w:rPr>
  </w:style>
  <w:style w:type="paragraph" w:styleId="CommentSubject">
    <w:name w:val="annotation subject"/>
    <w:basedOn w:val="CommentText"/>
    <w:next w:val="CommentText"/>
    <w:link w:val="CommentSubjectChar"/>
    <w:uiPriority w:val="99"/>
    <w:semiHidden/>
    <w:unhideWhenUsed/>
    <w:rsid w:val="00012F61"/>
    <w:rPr>
      <w:b/>
      <w:bCs/>
    </w:rPr>
  </w:style>
  <w:style w:type="character" w:customStyle="1" w:styleId="CommentSubjectChar">
    <w:name w:val="Comment Subject Char"/>
    <w:link w:val="CommentSubject"/>
    <w:uiPriority w:val="99"/>
    <w:semiHidden/>
    <w:rsid w:val="00012F61"/>
    <w:rPr>
      <w:b/>
      <w:bCs/>
      <w:kern w:val="3"/>
    </w:rPr>
  </w:style>
  <w:style w:type="paragraph" w:styleId="BalloonText">
    <w:name w:val="Balloon Text"/>
    <w:basedOn w:val="Normal"/>
    <w:link w:val="BalloonTextChar"/>
    <w:uiPriority w:val="99"/>
    <w:semiHidden/>
    <w:unhideWhenUsed/>
    <w:rsid w:val="00012F61"/>
    <w:rPr>
      <w:rFonts w:ascii="Tahoma" w:hAnsi="Tahoma"/>
      <w:sz w:val="16"/>
      <w:szCs w:val="16"/>
    </w:rPr>
  </w:style>
  <w:style w:type="character" w:customStyle="1" w:styleId="BalloonTextChar">
    <w:name w:val="Balloon Text Char"/>
    <w:link w:val="BalloonText"/>
    <w:uiPriority w:val="99"/>
    <w:semiHidden/>
    <w:rsid w:val="00012F61"/>
    <w:rPr>
      <w:rFonts w:ascii="Tahoma" w:hAnsi="Tahoma"/>
      <w:kern w:val="3"/>
      <w:sz w:val="16"/>
      <w:szCs w:val="16"/>
    </w:rPr>
  </w:style>
  <w:style w:type="paragraph" w:styleId="Revision">
    <w:name w:val="Revision"/>
    <w:hidden/>
    <w:uiPriority w:val="99"/>
    <w:semiHidden/>
    <w:rsid w:val="005129FA"/>
    <w:rPr>
      <w:kern w:val="3"/>
    </w:rPr>
  </w:style>
</w:styles>
</file>

<file path=word/webSettings.xml><?xml version="1.0" encoding="utf-8"?>
<w:webSettings xmlns:r="http://schemas.openxmlformats.org/officeDocument/2006/relationships" xmlns:w="http://schemas.openxmlformats.org/wordprocessingml/2006/main">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569</TotalTime>
  <Pages>48</Pages>
  <Words>13481</Words>
  <Characters>76844</Characters>
  <Application>Microsoft Macintosh Word</Application>
  <DocSecurity>0</DocSecurity>
  <Lines>640</Lines>
  <Paragraphs>153</Paragraphs>
  <ScaleCrop>false</ScaleCrop>
  <HeadingPairs>
    <vt:vector size="2" baseType="variant">
      <vt:variant>
        <vt:lpstr>Title</vt:lpstr>
      </vt:variant>
      <vt:variant>
        <vt:i4>1</vt:i4>
      </vt:variant>
    </vt:vector>
  </HeadingPairs>
  <TitlesOfParts>
    <vt:vector size="1" baseType="lpstr">
      <vt:lpstr>The PACKT Template</vt:lpstr>
    </vt:vector>
  </TitlesOfParts>
  <Company/>
  <LinksUpToDate>false</LinksUpToDate>
  <CharactersWithSpaces>94369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PACKT Template</dc:title>
  <dc:subject/>
  <dc:creator>Douglas Paterson</dc:creator>
  <cp:keywords/>
  <cp:lastModifiedBy>Rachel McCollin</cp:lastModifiedBy>
  <cp:revision>1</cp:revision>
  <cp:lastPrinted>2012-11-22T15:02:00Z</cp:lastPrinted>
  <dcterms:created xsi:type="dcterms:W3CDTF">2012-05-07T09:31:00Z</dcterms:created>
  <dcterms:modified xsi:type="dcterms:W3CDTF">2012-11-22T15:57:00Z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2">
    <vt:lpwstr/>
  </property>
  <property fmtid="{D5CDD505-2E9C-101B-9397-08002B2CF9AE}" pid="3" name="Info 3">
    <vt:lpwstr/>
  </property>
  <property fmtid="{D5CDD505-2E9C-101B-9397-08002B2CF9AE}" pid="4" name="Info 4">
    <vt:lpwstr/>
  </property>
  <property fmtid="{D5CDD505-2E9C-101B-9397-08002B2CF9AE}" pid="5" name="PacktTemplateVersion">
    <vt:lpwstr>05</vt:lpwstr>
  </property>
</Properties>
</file>